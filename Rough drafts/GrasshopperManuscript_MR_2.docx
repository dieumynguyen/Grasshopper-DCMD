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9F53619" w14:textId="77777777" w:rsidR="003C0D30" w:rsidRDefault="00843536">
      <w:pPr>
        <w:pStyle w:val="Normal1"/>
        <w:jc w:val="center"/>
      </w:pPr>
      <w:r>
        <w:rPr>
          <w:rFonts w:ascii="Proxima Nova" w:eastAsia="Proxima Nova" w:hAnsi="Proxima Nova" w:cs="Proxima Nova"/>
          <w:b/>
          <w:sz w:val="36"/>
          <w:szCs w:val="36"/>
        </w:rPr>
        <w:t>Figures &amp; Summary Statements</w:t>
      </w:r>
    </w:p>
    <w:p w14:paraId="0F2920D2" w14:textId="77777777" w:rsidR="003C0D30" w:rsidRDefault="00843536">
      <w:pPr>
        <w:pStyle w:val="Normal1"/>
        <w:jc w:val="center"/>
      </w:pPr>
      <w:r>
        <w:rPr>
          <w:noProof/>
          <w:lang w:val="en-US"/>
        </w:rPr>
        <w:drawing>
          <wp:inline distT="114300" distB="114300" distL="114300" distR="114300" wp14:anchorId="429364B0" wp14:editId="2B8A78F3">
            <wp:extent cx="5153025" cy="2817923"/>
            <wp:effectExtent l="0" t="0" r="0" b="0"/>
            <wp:docPr id="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a:stretch>
                      <a:fillRect/>
                    </a:stretch>
                  </pic:blipFill>
                  <pic:spPr>
                    <a:xfrm>
                      <a:off x="0" y="0"/>
                      <a:ext cx="5153025" cy="2817923"/>
                    </a:xfrm>
                    <a:prstGeom prst="rect">
                      <a:avLst/>
                    </a:prstGeom>
                    <a:ln/>
                  </pic:spPr>
                </pic:pic>
              </a:graphicData>
            </a:graphic>
          </wp:inline>
        </w:drawing>
      </w:r>
    </w:p>
    <w:p w14:paraId="37DCD38F" w14:textId="3C845468" w:rsidR="003C0D30" w:rsidRDefault="00843536">
      <w:pPr>
        <w:pStyle w:val="Normal1"/>
      </w:pPr>
      <w:r>
        <w:rPr>
          <w:rFonts w:ascii="Proxima Nova" w:eastAsia="Proxima Nova" w:hAnsi="Proxima Nova" w:cs="Proxima Nova"/>
          <w:b/>
        </w:rPr>
        <w:t xml:space="preserve">Fig 1. Neuroanatomy of the grasshopper’s motion detector neurons. </w:t>
      </w:r>
      <w:r>
        <w:rPr>
          <w:rFonts w:ascii="Proxima Nova" w:eastAsia="Proxima Nova" w:hAnsi="Proxima Nova" w:cs="Proxima Nova"/>
        </w:rPr>
        <w:t xml:space="preserve">The </w:t>
      </w:r>
      <w:ins w:id="0" w:author="Mark Roper" w:date="2016-11-28T12:55:00Z">
        <w:r w:rsidR="005505F4">
          <w:rPr>
            <w:rFonts w:ascii="Proxima Nova" w:eastAsia="Proxima Nova" w:hAnsi="Proxima Nova" w:cs="Proxima Nova"/>
          </w:rPr>
          <w:t xml:space="preserve">grasshopper </w:t>
        </w:r>
      </w:ins>
      <w:r>
        <w:rPr>
          <w:rFonts w:ascii="Proxima Nova" w:eastAsia="Proxima Nova" w:hAnsi="Proxima Nova" w:cs="Proxima Nova"/>
        </w:rPr>
        <w:t>optic lobe</w:t>
      </w:r>
      <w:ins w:id="1" w:author="Mark Roper" w:date="2016-11-28T11:08:00Z">
        <w:r>
          <w:rPr>
            <w:rFonts w:ascii="Proxima Nova" w:eastAsia="Proxima Nova" w:hAnsi="Proxima Nova" w:cs="Proxima Nova"/>
          </w:rPr>
          <w:t>s</w:t>
        </w:r>
      </w:ins>
      <w:r>
        <w:rPr>
          <w:rFonts w:ascii="Proxima Nova" w:eastAsia="Proxima Nova" w:hAnsi="Proxima Nova" w:cs="Proxima Nova"/>
        </w:rPr>
        <w:t xml:space="preserve"> </w:t>
      </w:r>
      <w:ins w:id="2" w:author="Mark Roper" w:date="2016-11-28T11:09:00Z">
        <w:r>
          <w:rPr>
            <w:rFonts w:ascii="Proxima Nova" w:eastAsia="Proxima Nova" w:hAnsi="Proxima Nova" w:cs="Proxima Nova"/>
          </w:rPr>
          <w:t xml:space="preserve">(lamina, medulla and </w:t>
        </w:r>
      </w:ins>
      <w:ins w:id="3" w:author="Mark Roper" w:date="2016-11-28T11:10:00Z">
        <w:r>
          <w:rPr>
            <w:rFonts w:ascii="Proxima Nova" w:eastAsia="Proxima Nova" w:hAnsi="Proxima Nova" w:cs="Proxima Nova"/>
          </w:rPr>
          <w:t>lobula</w:t>
        </w:r>
      </w:ins>
      <w:ins w:id="4" w:author="Mark Roper" w:date="2016-11-28T11:09:00Z">
        <w:r>
          <w:rPr>
            <w:rFonts w:ascii="Proxima Nova" w:eastAsia="Proxima Nova" w:hAnsi="Proxima Nova" w:cs="Proxima Nova"/>
          </w:rPr>
          <w:t>)</w:t>
        </w:r>
      </w:ins>
      <w:ins w:id="5" w:author="Mark Roper" w:date="2016-11-28T11:10:00Z">
        <w:r>
          <w:rPr>
            <w:rFonts w:ascii="Proxima Nova" w:eastAsia="Proxima Nova" w:hAnsi="Proxima Nova" w:cs="Proxima Nova"/>
          </w:rPr>
          <w:t xml:space="preserve"> </w:t>
        </w:r>
      </w:ins>
      <w:r>
        <w:rPr>
          <w:rFonts w:ascii="Proxima Nova" w:eastAsia="Proxima Nova" w:hAnsi="Proxima Nova" w:cs="Proxima Nova"/>
        </w:rPr>
        <w:t>lie</w:t>
      </w:r>
      <w:del w:id="6" w:author="Mark Roper" w:date="2016-11-28T11:08:00Z">
        <w:r w:rsidDel="00843536">
          <w:rPr>
            <w:rFonts w:ascii="Proxima Nova" w:eastAsia="Proxima Nova" w:hAnsi="Proxima Nova" w:cs="Proxima Nova"/>
          </w:rPr>
          <w:delText>s</w:delText>
        </w:r>
      </w:del>
      <w:r>
        <w:rPr>
          <w:rFonts w:ascii="Proxima Nova" w:eastAsia="Proxima Nova" w:hAnsi="Proxima Nova" w:cs="Proxima Nova"/>
        </w:rPr>
        <w:t xml:space="preserve"> in the central brain </w:t>
      </w:r>
      <w:del w:id="7" w:author="Mark Roper" w:date="2016-11-28T11:08:00Z">
        <w:r w:rsidDel="00843536">
          <w:rPr>
            <w:rFonts w:ascii="Proxima Nova" w:eastAsia="Proxima Nova" w:hAnsi="Proxima Nova" w:cs="Proxima Nova"/>
          </w:rPr>
          <w:delText xml:space="preserve">near </w:delText>
        </w:r>
      </w:del>
      <w:ins w:id="8" w:author="Mark Roper" w:date="2016-11-28T11:08:00Z">
        <w:r>
          <w:rPr>
            <w:rFonts w:ascii="Proxima Nova" w:eastAsia="Proxima Nova" w:hAnsi="Proxima Nova" w:cs="Proxima Nova"/>
          </w:rPr>
          <w:t xml:space="preserve">beneath </w:t>
        </w:r>
      </w:ins>
      <w:ins w:id="9" w:author="Mark Roper" w:date="2016-11-28T11:10:00Z">
        <w:r>
          <w:rPr>
            <w:rFonts w:ascii="Proxima Nova" w:eastAsia="Proxima Nova" w:hAnsi="Proxima Nova" w:cs="Proxima Nova"/>
          </w:rPr>
          <w:t xml:space="preserve">each of </w:t>
        </w:r>
      </w:ins>
      <w:r>
        <w:rPr>
          <w:rFonts w:ascii="Proxima Nova" w:eastAsia="Proxima Nova" w:hAnsi="Proxima Nova" w:cs="Proxima Nova"/>
        </w:rPr>
        <w:t xml:space="preserve">the </w:t>
      </w:r>
      <w:ins w:id="10" w:author="Mark Roper" w:date="2016-11-28T11:08:00Z">
        <w:r>
          <w:rPr>
            <w:rFonts w:ascii="Proxima Nova" w:eastAsia="Proxima Nova" w:hAnsi="Proxima Nova" w:cs="Proxima Nova"/>
          </w:rPr>
          <w:t xml:space="preserve">compound </w:t>
        </w:r>
      </w:ins>
      <w:r>
        <w:rPr>
          <w:rFonts w:ascii="Proxima Nova" w:eastAsia="Proxima Nova" w:hAnsi="Proxima Nova" w:cs="Proxima Nova"/>
        </w:rPr>
        <w:t xml:space="preserve">eyes and processes visual </w:t>
      </w:r>
      <w:del w:id="11" w:author="Mark Roper" w:date="2016-11-28T11:09:00Z">
        <w:r w:rsidDel="00843536">
          <w:rPr>
            <w:rFonts w:ascii="Proxima Nova" w:eastAsia="Proxima Nova" w:hAnsi="Proxima Nova" w:cs="Proxima Nova"/>
          </w:rPr>
          <w:delText>signals</w:delText>
        </w:r>
      </w:del>
      <w:ins w:id="12" w:author="Mark Roper" w:date="2016-11-28T11:09:00Z">
        <w:r>
          <w:rPr>
            <w:rFonts w:ascii="Proxima Nova" w:eastAsia="Proxima Nova" w:hAnsi="Proxima Nova" w:cs="Proxima Nova"/>
          </w:rPr>
          <w:t>information</w:t>
        </w:r>
      </w:ins>
      <w:r>
        <w:rPr>
          <w:rFonts w:ascii="Proxima Nova" w:eastAsia="Proxima Nova" w:hAnsi="Proxima Nova" w:cs="Proxima Nova"/>
        </w:rPr>
        <w:t xml:space="preserve">. The lobula giant motion detectors (LGMDs) </w:t>
      </w:r>
      <w:ins w:id="13" w:author="Mark Roper" w:date="2016-11-28T11:11:00Z">
        <w:r>
          <w:rPr>
            <w:rFonts w:ascii="Proxima Nova" w:eastAsia="Proxima Nova" w:hAnsi="Proxima Nova" w:cs="Proxima Nova"/>
          </w:rPr>
          <w:t xml:space="preserve">receive visual signals from the </w:t>
        </w:r>
      </w:ins>
      <w:ins w:id="14" w:author="Mark Roper" w:date="2016-11-28T11:12:00Z">
        <w:r>
          <w:rPr>
            <w:rFonts w:ascii="Proxima Nova" w:eastAsia="Proxima Nova" w:hAnsi="Proxima Nova" w:cs="Proxima Nova"/>
          </w:rPr>
          <w:t>lobula</w:t>
        </w:r>
      </w:ins>
      <w:ins w:id="15" w:author="Mark Roper" w:date="2016-11-28T11:11:00Z">
        <w:r>
          <w:rPr>
            <w:rFonts w:ascii="Proxima Nova" w:eastAsia="Proxima Nova" w:hAnsi="Proxima Nova" w:cs="Proxima Nova"/>
          </w:rPr>
          <w:t xml:space="preserve"> </w:t>
        </w:r>
      </w:ins>
      <w:r>
        <w:rPr>
          <w:rFonts w:ascii="Proxima Nova" w:eastAsia="Proxima Nova" w:hAnsi="Proxima Nova" w:cs="Proxima Nova"/>
        </w:rPr>
        <w:t xml:space="preserve">and </w:t>
      </w:r>
      <w:ins w:id="16" w:author="Mark Roper" w:date="2016-11-28T11:11:00Z">
        <w:r>
          <w:rPr>
            <w:rFonts w:ascii="Proxima Nova" w:eastAsia="Proxima Nova" w:hAnsi="Proxima Nova" w:cs="Proxima Nova"/>
          </w:rPr>
          <w:t xml:space="preserve">pass these inputs to the </w:t>
        </w:r>
      </w:ins>
      <w:r>
        <w:rPr>
          <w:rFonts w:ascii="Proxima Nova" w:eastAsia="Proxima Nova" w:hAnsi="Proxima Nova" w:cs="Proxima Nova"/>
        </w:rPr>
        <w:t>descending contralateral motion detectors (DCMDs)</w:t>
      </w:r>
      <w:del w:id="17" w:author="Mark Roper" w:date="2016-11-28T11:12:00Z">
        <w:r w:rsidDel="00843536">
          <w:rPr>
            <w:rFonts w:ascii="Proxima Nova" w:eastAsia="Proxima Nova" w:hAnsi="Proxima Nova" w:cs="Proxima Nova"/>
          </w:rPr>
          <w:delText xml:space="preserve"> reside in the lobe</w:delText>
        </w:r>
      </w:del>
      <w:r>
        <w:rPr>
          <w:rFonts w:ascii="Proxima Nova" w:eastAsia="Proxima Nova" w:hAnsi="Proxima Nova" w:cs="Proxima Nova"/>
        </w:rPr>
        <w:t xml:space="preserve">. The LGMDs </w:t>
      </w:r>
      <w:del w:id="18" w:author="Mark Roper" w:date="2016-11-28T11:12:00Z">
        <w:r w:rsidDel="00843536">
          <w:rPr>
            <w:rFonts w:ascii="Proxima Nova" w:eastAsia="Proxima Nova" w:hAnsi="Proxima Nova" w:cs="Proxima Nova"/>
          </w:rPr>
          <w:delText>receive and send the visual neural signals encoding the</w:delText>
        </w:r>
      </w:del>
      <w:ins w:id="19" w:author="Mark Roper" w:date="2016-11-28T11:12:00Z">
        <w:r>
          <w:rPr>
            <w:rFonts w:ascii="Proxima Nova" w:eastAsia="Proxima Nova" w:hAnsi="Proxima Nova" w:cs="Proxima Nova"/>
          </w:rPr>
          <w:t>respond to</w:t>
        </w:r>
      </w:ins>
      <w:r>
        <w:rPr>
          <w:rFonts w:ascii="Proxima Nova" w:eastAsia="Proxima Nova" w:hAnsi="Proxima Nova" w:cs="Proxima Nova"/>
        </w:rPr>
        <w:t xml:space="preserve"> motion of </w:t>
      </w:r>
      <w:del w:id="20" w:author="Mark Roper" w:date="2016-11-28T11:17:00Z">
        <w:r w:rsidDel="00AE571C">
          <w:rPr>
            <w:rFonts w:ascii="Proxima Nova" w:eastAsia="Proxima Nova" w:hAnsi="Proxima Nova" w:cs="Proxima Nova"/>
          </w:rPr>
          <w:delText xml:space="preserve">the </w:delText>
        </w:r>
      </w:del>
      <w:ins w:id="21" w:author="Mark Roper" w:date="2016-11-28T11:17:00Z">
        <w:r w:rsidR="00AE571C">
          <w:rPr>
            <w:rFonts w:ascii="Proxima Nova" w:eastAsia="Proxima Nova" w:hAnsi="Proxima Nova" w:cs="Proxima Nova"/>
          </w:rPr>
          <w:t xml:space="preserve">an </w:t>
        </w:r>
      </w:ins>
      <w:r>
        <w:rPr>
          <w:rFonts w:ascii="Proxima Nova" w:eastAsia="Proxima Nova" w:hAnsi="Proxima Nova" w:cs="Proxima Nova"/>
        </w:rPr>
        <w:t>object</w:t>
      </w:r>
      <w:ins w:id="22" w:author="Mark Roper" w:date="2016-11-28T11:18:00Z">
        <w:r w:rsidR="00AE571C">
          <w:rPr>
            <w:rFonts w:ascii="Proxima Nova" w:eastAsia="Proxima Nova" w:hAnsi="Proxima Nova" w:cs="Proxima Nova"/>
          </w:rPr>
          <w:t xml:space="preserve"> </w:t>
        </w:r>
      </w:ins>
      <w:ins w:id="23" w:author="Mark Roper" w:date="2016-11-28T11:21:00Z">
        <w:r w:rsidR="00AE571C">
          <w:rPr>
            <w:rFonts w:ascii="Proxima Nova" w:eastAsia="Proxima Nova" w:hAnsi="Proxima Nova" w:cs="Proxima Nova"/>
          </w:rPr>
          <w:t xml:space="preserve">seen </w:t>
        </w:r>
      </w:ins>
      <w:ins w:id="24" w:author="Mark Roper" w:date="2016-11-28T11:18:00Z">
        <w:r w:rsidR="00AE571C">
          <w:rPr>
            <w:rFonts w:ascii="Proxima Nova" w:eastAsia="Proxima Nova" w:hAnsi="Proxima Nova" w:cs="Proxima Nova"/>
          </w:rPr>
          <w:t>moving</w:t>
        </w:r>
      </w:ins>
      <w:r>
        <w:rPr>
          <w:rFonts w:ascii="Proxima Nova" w:eastAsia="Proxima Nova" w:hAnsi="Proxima Nova" w:cs="Proxima Nova"/>
        </w:rPr>
        <w:t xml:space="preserve"> </w:t>
      </w:r>
      <w:ins w:id="25" w:author="Mark Roper" w:date="2016-11-28T11:18:00Z">
        <w:r w:rsidR="00AE571C">
          <w:rPr>
            <w:rFonts w:ascii="Proxima Nova" w:eastAsia="Proxima Nova" w:hAnsi="Proxima Nova" w:cs="Proxima Nova"/>
          </w:rPr>
          <w:t xml:space="preserve">across the insect eye as well as </w:t>
        </w:r>
      </w:ins>
      <w:ins w:id="26" w:author="Mark Roper" w:date="2016-11-28T11:19:00Z">
        <w:r w:rsidR="00AE571C">
          <w:rPr>
            <w:rFonts w:ascii="Proxima Nova" w:eastAsia="Proxima Nova" w:hAnsi="Proxima Nova" w:cs="Proxima Nova"/>
          </w:rPr>
          <w:t>to the</w:t>
        </w:r>
      </w:ins>
      <w:ins w:id="27" w:author="Mark Roper" w:date="2016-11-28T11:17:00Z">
        <w:r w:rsidR="00AE571C">
          <w:rPr>
            <w:rFonts w:ascii="Proxima Nova" w:eastAsia="Proxima Nova" w:hAnsi="Proxima Nova" w:cs="Proxima Nova"/>
          </w:rPr>
          <w:t xml:space="preserve"> looming effect</w:t>
        </w:r>
      </w:ins>
      <w:ins w:id="28" w:author="Mark Roper" w:date="2016-11-28T11:19:00Z">
        <w:r w:rsidR="00AE571C">
          <w:rPr>
            <w:rFonts w:ascii="Proxima Nova" w:eastAsia="Proxima Nova" w:hAnsi="Proxima Nova" w:cs="Proxima Nova"/>
          </w:rPr>
          <w:t xml:space="preserve">, where </w:t>
        </w:r>
      </w:ins>
      <w:ins w:id="29" w:author="Mark Roper" w:date="2016-11-28T11:21:00Z">
        <w:r w:rsidR="00AE571C">
          <w:rPr>
            <w:rFonts w:ascii="Proxima Nova" w:eastAsia="Proxima Nova" w:hAnsi="Proxima Nova" w:cs="Proxima Nova"/>
          </w:rPr>
          <w:t>the</w:t>
        </w:r>
      </w:ins>
      <w:ins w:id="30" w:author="Mark Roper" w:date="2016-11-28T11:19:00Z">
        <w:r w:rsidR="00AE571C">
          <w:rPr>
            <w:rFonts w:ascii="Proxima Nova" w:eastAsia="Proxima Nova" w:hAnsi="Proxima Nova" w:cs="Proxima Nova"/>
          </w:rPr>
          <w:t xml:space="preserve"> object increases in size as it approaches the eye</w:t>
        </w:r>
      </w:ins>
      <w:ins w:id="31" w:author="Mark Roper" w:date="2016-11-28T11:17:00Z">
        <w:r w:rsidR="00AE571C">
          <w:rPr>
            <w:rFonts w:ascii="Proxima Nova" w:eastAsia="Proxima Nova" w:hAnsi="Proxima Nova" w:cs="Proxima Nova"/>
          </w:rPr>
          <w:t xml:space="preserve">. </w:t>
        </w:r>
      </w:ins>
      <w:del w:id="32" w:author="Mark Roper" w:date="2016-11-28T11:20:00Z">
        <w:r w:rsidDel="00AE571C">
          <w:rPr>
            <w:rFonts w:ascii="Proxima Nova" w:eastAsia="Proxima Nova" w:hAnsi="Proxima Nova" w:cs="Proxima Nova"/>
          </w:rPr>
          <w:delText>to the nearby</w:delText>
        </w:r>
      </w:del>
      <w:ins w:id="33" w:author="Mark Roper" w:date="2016-11-28T11:20:00Z">
        <w:r w:rsidR="00AE571C">
          <w:rPr>
            <w:rFonts w:ascii="Proxima Nova" w:eastAsia="Proxima Nova" w:hAnsi="Proxima Nova" w:cs="Proxima Nova"/>
          </w:rPr>
          <w:t>The</w:t>
        </w:r>
      </w:ins>
      <w:r>
        <w:rPr>
          <w:rFonts w:ascii="Proxima Nova" w:eastAsia="Proxima Nova" w:hAnsi="Proxima Nova" w:cs="Proxima Nova"/>
        </w:rPr>
        <w:t xml:space="preserve"> DCMD</w:t>
      </w:r>
      <w:del w:id="34" w:author="Mark Roper" w:date="2016-11-28T11:20:00Z">
        <w:r w:rsidDel="00AE571C">
          <w:rPr>
            <w:rFonts w:ascii="Proxima Nova" w:eastAsia="Proxima Nova" w:hAnsi="Proxima Nova" w:cs="Proxima Nova"/>
          </w:rPr>
          <w:delText>, which</w:delText>
        </w:r>
      </w:del>
      <w:r>
        <w:rPr>
          <w:rFonts w:ascii="Proxima Nova" w:eastAsia="Proxima Nova" w:hAnsi="Proxima Nova" w:cs="Proxima Nova"/>
        </w:rPr>
        <w:t xml:space="preserve"> activate</w:t>
      </w:r>
      <w:ins w:id="35" w:author="Mark Roper" w:date="2016-11-28T11:20:00Z">
        <w:r w:rsidR="00AE571C">
          <w:rPr>
            <w:rFonts w:ascii="Proxima Nova" w:eastAsia="Proxima Nova" w:hAnsi="Proxima Nova" w:cs="Proxima Nova"/>
          </w:rPr>
          <w:t>s</w:t>
        </w:r>
      </w:ins>
      <w:r>
        <w:rPr>
          <w:rFonts w:ascii="Proxima Nova" w:eastAsia="Proxima Nova" w:hAnsi="Proxima Nova" w:cs="Proxima Nova"/>
        </w:rPr>
        <w:t xml:space="preserve"> motor neurons in the thoracic ganglia. These primary motion detector neurons underpin the animal’s detector and motor response to a looming object, forming the see-and-jump escape mechanism. </w:t>
      </w:r>
    </w:p>
    <w:p w14:paraId="2DACE26D" w14:textId="77777777" w:rsidR="003C0D30" w:rsidRDefault="003C0D30">
      <w:pPr>
        <w:pStyle w:val="Normal1"/>
      </w:pPr>
    </w:p>
    <w:p w14:paraId="5C774264" w14:textId="77777777" w:rsidR="003C0D30" w:rsidRDefault="00843536">
      <w:pPr>
        <w:pStyle w:val="Normal1"/>
        <w:jc w:val="center"/>
      </w:pPr>
      <w:r>
        <w:rPr>
          <w:noProof/>
          <w:lang w:val="en-US"/>
        </w:rPr>
        <w:drawing>
          <wp:inline distT="114300" distB="114300" distL="114300" distR="114300" wp14:anchorId="7A4EC0EA" wp14:editId="3A4BCB84">
            <wp:extent cx="5014913" cy="2413376"/>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014913" cy="2413376"/>
                    </a:xfrm>
                    <a:prstGeom prst="rect">
                      <a:avLst/>
                    </a:prstGeom>
                    <a:ln/>
                  </pic:spPr>
                </pic:pic>
              </a:graphicData>
            </a:graphic>
          </wp:inline>
        </w:drawing>
      </w:r>
    </w:p>
    <w:p w14:paraId="663AEB84" w14:textId="79A28123" w:rsidR="003C0D30" w:rsidRDefault="00843536">
      <w:pPr>
        <w:pStyle w:val="Normal1"/>
      </w:pPr>
      <w:r>
        <w:rPr>
          <w:rFonts w:ascii="Proxima Nova" w:eastAsia="Proxima Nova" w:hAnsi="Proxima Nova" w:cs="Proxima Nova"/>
          <w:b/>
        </w:rPr>
        <w:t xml:space="preserve">Fig 2. Ventral view of </w:t>
      </w:r>
      <w:ins w:id="36" w:author="Mark Roper" w:date="2016-11-28T11:23:00Z">
        <w:r w:rsidR="00AE571C">
          <w:rPr>
            <w:rFonts w:ascii="Proxima Nova" w:eastAsia="Proxima Nova" w:hAnsi="Proxima Nova" w:cs="Proxima Nova"/>
            <w:b/>
          </w:rPr>
          <w:t xml:space="preserve">the grasshopper </w:t>
        </w:r>
      </w:ins>
      <w:r>
        <w:rPr>
          <w:rFonts w:ascii="Proxima Nova" w:eastAsia="Proxima Nova" w:hAnsi="Proxima Nova" w:cs="Proxima Nova"/>
          <w:b/>
        </w:rPr>
        <w:t xml:space="preserve">neck </w:t>
      </w:r>
      <w:del w:id="37" w:author="Mark Roper" w:date="2016-11-28T11:24:00Z">
        <w:r w:rsidDel="005B73D4">
          <w:rPr>
            <w:rFonts w:ascii="Proxima Nova" w:eastAsia="Proxima Nova" w:hAnsi="Proxima Nova" w:cs="Proxima Nova"/>
            <w:b/>
          </w:rPr>
          <w:delText xml:space="preserve">connectives (NCs) </w:delText>
        </w:r>
      </w:del>
      <w:del w:id="38" w:author="Mark Roper" w:date="2016-11-28T11:23:00Z">
        <w:r w:rsidDel="00AE571C">
          <w:rPr>
            <w:rFonts w:ascii="Proxima Nova" w:eastAsia="Proxima Nova" w:hAnsi="Proxima Nova" w:cs="Proxima Nova"/>
            <w:b/>
          </w:rPr>
          <w:delText xml:space="preserve">connecting </w:delText>
        </w:r>
      </w:del>
      <w:ins w:id="39" w:author="Mark Roper" w:date="2016-11-28T11:23:00Z">
        <w:r w:rsidR="00AE571C">
          <w:rPr>
            <w:rFonts w:ascii="Proxima Nova" w:eastAsia="Proxima Nova" w:hAnsi="Proxima Nova" w:cs="Proxima Nova"/>
            <w:b/>
          </w:rPr>
          <w:t xml:space="preserve">showing the axonal pathways from </w:t>
        </w:r>
      </w:ins>
      <w:r>
        <w:rPr>
          <w:rFonts w:ascii="Proxima Nova" w:eastAsia="Proxima Nova" w:hAnsi="Proxima Nova" w:cs="Proxima Nova"/>
          <w:b/>
        </w:rPr>
        <w:t xml:space="preserve">the head </w:t>
      </w:r>
      <w:del w:id="40" w:author="Mark Roper" w:date="2016-11-28T11:23:00Z">
        <w:r w:rsidDel="00AE571C">
          <w:rPr>
            <w:rFonts w:ascii="Proxima Nova" w:eastAsia="Proxima Nova" w:hAnsi="Proxima Nova" w:cs="Proxima Nova"/>
            <w:b/>
          </w:rPr>
          <w:delText xml:space="preserve">and </w:delText>
        </w:r>
      </w:del>
      <w:ins w:id="41" w:author="Mark Roper" w:date="2016-11-28T11:23:00Z">
        <w:r w:rsidR="00AE571C">
          <w:rPr>
            <w:rFonts w:ascii="Proxima Nova" w:eastAsia="Proxima Nova" w:hAnsi="Proxima Nova" w:cs="Proxima Nova"/>
            <w:b/>
          </w:rPr>
          <w:t xml:space="preserve">to </w:t>
        </w:r>
      </w:ins>
      <w:r>
        <w:rPr>
          <w:rFonts w:ascii="Proxima Nova" w:eastAsia="Proxima Nova" w:hAnsi="Proxima Nova" w:cs="Proxima Nova"/>
          <w:b/>
        </w:rPr>
        <w:t xml:space="preserve">the thoracic ganglia. </w:t>
      </w:r>
      <w:ins w:id="42" w:author="Mark Roper" w:date="2016-11-28T11:30:00Z">
        <w:r w:rsidR="007C5599" w:rsidRPr="007C5599">
          <w:rPr>
            <w:rFonts w:ascii="Proxima Nova" w:eastAsia="Proxima Nova" w:hAnsi="Proxima Nova" w:cs="Proxima Nova"/>
            <w:b/>
          </w:rPr>
          <w:t>(</w:t>
        </w:r>
      </w:ins>
      <w:ins w:id="43" w:author="Mark Roper" w:date="2016-11-28T11:27:00Z">
        <w:r w:rsidR="007C5599" w:rsidRPr="007C5599">
          <w:rPr>
            <w:rFonts w:ascii="Proxima Nova" w:eastAsia="Proxima Nova" w:hAnsi="Proxima Nova" w:cs="Proxima Nova"/>
            <w:b/>
            <w:rPrChange w:id="44" w:author="Mark Roper" w:date="2016-11-28T11:31:00Z">
              <w:rPr>
                <w:rFonts w:ascii="Proxima Nova" w:eastAsia="Proxima Nova" w:hAnsi="Proxima Nova" w:cs="Proxima Nova"/>
              </w:rPr>
            </w:rPrChange>
          </w:rPr>
          <w:t>L</w:t>
        </w:r>
        <w:r w:rsidR="007C5599" w:rsidRPr="007C5599">
          <w:rPr>
            <w:rFonts w:ascii="Proxima Nova" w:eastAsia="Proxima Nova" w:hAnsi="Proxima Nova" w:cs="Proxima Nova"/>
            <w:b/>
          </w:rPr>
          <w:t>eft</w:t>
        </w:r>
        <w:r w:rsidR="007C5599" w:rsidRPr="007C5599">
          <w:rPr>
            <w:rFonts w:ascii="Proxima Nova" w:eastAsia="Proxima Nova" w:hAnsi="Proxima Nova" w:cs="Proxima Nova"/>
            <w:b/>
            <w:rPrChange w:id="45" w:author="Mark Roper" w:date="2016-11-28T11:31:00Z">
              <w:rPr>
                <w:rFonts w:ascii="Proxima Nova" w:eastAsia="Proxima Nova" w:hAnsi="Proxima Nova" w:cs="Proxima Nova"/>
              </w:rPr>
            </w:rPrChange>
          </w:rPr>
          <w:t>)</w:t>
        </w:r>
        <w:r w:rsidR="007C5599">
          <w:rPr>
            <w:rFonts w:ascii="Proxima Nova" w:eastAsia="Proxima Nova" w:hAnsi="Proxima Nova" w:cs="Proxima Nova"/>
            <w:b/>
          </w:rPr>
          <w:t xml:space="preserve"> </w:t>
        </w:r>
      </w:ins>
      <w:commentRangeStart w:id="46"/>
      <w:del w:id="47" w:author="Mark Roper" w:date="2016-11-28T11:24:00Z">
        <w:r w:rsidDel="005B73D4">
          <w:rPr>
            <w:rFonts w:ascii="Proxima Nova" w:eastAsia="Proxima Nova" w:hAnsi="Proxima Nova" w:cs="Proxima Nova"/>
          </w:rPr>
          <w:delText xml:space="preserve">Connectives </w:delText>
        </w:r>
      </w:del>
      <w:commentRangeEnd w:id="46"/>
      <w:ins w:id="48" w:author="Mark Roper" w:date="2016-11-28T11:24:00Z">
        <w:r w:rsidR="005B73D4">
          <w:rPr>
            <w:rFonts w:ascii="Proxima Nova" w:eastAsia="Proxima Nova" w:hAnsi="Proxima Nova" w:cs="Proxima Nova"/>
          </w:rPr>
          <w:t>A</w:t>
        </w:r>
        <w:r w:rsidR="007C5599">
          <w:rPr>
            <w:rFonts w:ascii="Proxima Nova" w:eastAsia="Proxima Nova" w:hAnsi="Proxima Nova" w:cs="Proxima Nova"/>
          </w:rPr>
          <w:t>xonal bundles</w:t>
        </w:r>
        <w:r w:rsidR="005B73D4">
          <w:rPr>
            <w:rFonts w:ascii="Proxima Nova" w:eastAsia="Proxima Nova" w:hAnsi="Proxima Nova" w:cs="Proxima Nova"/>
          </w:rPr>
          <w:t xml:space="preserve"> </w:t>
        </w:r>
      </w:ins>
      <w:r w:rsidR="00AE571C">
        <w:rPr>
          <w:rStyle w:val="CommentReference"/>
        </w:rPr>
        <w:commentReference w:id="46"/>
      </w:r>
      <w:r>
        <w:rPr>
          <w:rFonts w:ascii="Proxima Nova" w:eastAsia="Proxima Nova" w:hAnsi="Proxima Nova" w:cs="Proxima Nova"/>
        </w:rPr>
        <w:t>are visible as white stripes under the neck skin</w:t>
      </w:r>
      <w:del w:id="49" w:author="Mark Roper" w:date="2016-11-28T11:27:00Z">
        <w:r w:rsidDel="007C5599">
          <w:rPr>
            <w:rFonts w:ascii="Proxima Nova" w:eastAsia="Proxima Nova" w:hAnsi="Proxima Nova" w:cs="Proxima Nova"/>
          </w:rPr>
          <w:delText xml:space="preserve"> (left)</w:delText>
        </w:r>
      </w:del>
      <w:r>
        <w:rPr>
          <w:rFonts w:ascii="Proxima Nova" w:eastAsia="Proxima Nova" w:hAnsi="Proxima Nova" w:cs="Proxima Nova"/>
        </w:rPr>
        <w:t xml:space="preserve">. </w:t>
      </w:r>
      <w:ins w:id="50" w:author="Mark Roper" w:date="2016-11-28T11:31:00Z">
        <w:r w:rsidR="007C5599" w:rsidRPr="007C5599">
          <w:rPr>
            <w:rFonts w:ascii="Proxima Nova" w:eastAsia="Proxima Nova" w:hAnsi="Proxima Nova" w:cs="Proxima Nova"/>
            <w:b/>
            <w:rPrChange w:id="51" w:author="Mark Roper" w:date="2016-11-28T11:31:00Z">
              <w:rPr>
                <w:rFonts w:ascii="Proxima Nova" w:eastAsia="Proxima Nova" w:hAnsi="Proxima Nova" w:cs="Proxima Nova"/>
              </w:rPr>
            </w:rPrChange>
          </w:rPr>
          <w:t>(</w:t>
        </w:r>
      </w:ins>
      <w:ins w:id="52" w:author="Mark Roper" w:date="2016-11-28T11:27:00Z">
        <w:r w:rsidR="007C5599" w:rsidRPr="007C5599">
          <w:rPr>
            <w:rFonts w:ascii="Proxima Nova" w:eastAsia="Proxima Nova" w:hAnsi="Proxima Nova" w:cs="Proxima Nova"/>
            <w:b/>
            <w:rPrChange w:id="53" w:author="Mark Roper" w:date="2016-11-28T11:31:00Z">
              <w:rPr>
                <w:rFonts w:ascii="Proxima Nova" w:eastAsia="Proxima Nova" w:hAnsi="Proxima Nova" w:cs="Proxima Nova"/>
              </w:rPr>
            </w:rPrChange>
          </w:rPr>
          <w:t xml:space="preserve">Right) </w:t>
        </w:r>
      </w:ins>
      <w:r>
        <w:rPr>
          <w:rFonts w:ascii="Proxima Nova" w:eastAsia="Proxima Nova" w:hAnsi="Proxima Nova" w:cs="Proxima Nova"/>
        </w:rPr>
        <w:t xml:space="preserve">A simple neck cut exposes the </w:t>
      </w:r>
      <w:del w:id="54" w:author="Mark Roper" w:date="2016-11-28T11:25:00Z">
        <w:r w:rsidDel="007C5599">
          <w:rPr>
            <w:rFonts w:ascii="Proxima Nova" w:eastAsia="Proxima Nova" w:hAnsi="Proxima Nova" w:cs="Proxima Nova"/>
          </w:rPr>
          <w:delText>neck connectives</w:delText>
        </w:r>
      </w:del>
      <w:ins w:id="55" w:author="Mark Roper" w:date="2016-11-28T11:25:00Z">
        <w:r w:rsidR="007C5599">
          <w:rPr>
            <w:rFonts w:ascii="Proxima Nova" w:eastAsia="Proxima Nova" w:hAnsi="Proxima Nova" w:cs="Proxima Nova"/>
          </w:rPr>
          <w:t>axonal bundles</w:t>
        </w:r>
      </w:ins>
      <w:r>
        <w:rPr>
          <w:rFonts w:ascii="Proxima Nova" w:eastAsia="Proxima Nova" w:hAnsi="Proxima Nova" w:cs="Proxima Nova"/>
        </w:rPr>
        <w:t xml:space="preserve">, two translucent tubes, where the part of the ventral nerve cord can be found. Placing a hook electrode around one </w:t>
      </w:r>
      <w:del w:id="56" w:author="Mark Roper" w:date="2016-11-28T11:26:00Z">
        <w:r w:rsidDel="007C5599">
          <w:rPr>
            <w:rFonts w:ascii="Proxima Nova" w:eastAsia="Proxima Nova" w:hAnsi="Proxima Nova" w:cs="Proxima Nova"/>
          </w:rPr>
          <w:delText xml:space="preserve">connective </w:delText>
        </w:r>
      </w:del>
      <w:ins w:id="57" w:author="Mark Roper" w:date="2016-11-28T11:26:00Z">
        <w:r w:rsidR="007C5599">
          <w:rPr>
            <w:rFonts w:ascii="Proxima Nova" w:eastAsia="Proxima Nova" w:hAnsi="Proxima Nova" w:cs="Proxima Nova"/>
          </w:rPr>
          <w:t xml:space="preserve">bundle </w:t>
        </w:r>
      </w:ins>
      <w:r>
        <w:rPr>
          <w:rFonts w:ascii="Proxima Nova" w:eastAsia="Proxima Nova" w:hAnsi="Proxima Nova" w:cs="Proxima Nova"/>
        </w:rPr>
        <w:t xml:space="preserve">and exposing the contralateral eye to looming visual stimuli </w:t>
      </w:r>
      <w:del w:id="58" w:author="Mark Roper" w:date="2016-11-28T11:26:00Z">
        <w:r w:rsidDel="007C5599">
          <w:rPr>
            <w:rFonts w:ascii="Proxima Nova" w:eastAsia="Proxima Nova" w:hAnsi="Proxima Nova" w:cs="Proxima Nova"/>
          </w:rPr>
          <w:delText>could activate</w:delText>
        </w:r>
      </w:del>
      <w:ins w:id="59" w:author="Mark Roper" w:date="2016-11-28T11:26:00Z">
        <w:r w:rsidR="007C5599">
          <w:rPr>
            <w:rFonts w:ascii="Proxima Nova" w:eastAsia="Proxima Nova" w:hAnsi="Proxima Nova" w:cs="Proxima Nova"/>
          </w:rPr>
          <w:t>allows</w:t>
        </w:r>
      </w:ins>
      <w:r>
        <w:rPr>
          <w:rFonts w:ascii="Proxima Nova" w:eastAsia="Proxima Nova" w:hAnsi="Proxima Nova" w:cs="Proxima Nova"/>
        </w:rPr>
        <w:t xml:space="preserve"> DCMD activity</w:t>
      </w:r>
      <w:ins w:id="60" w:author="Mark Roper" w:date="2016-11-28T11:27:00Z">
        <w:r w:rsidR="007C5599">
          <w:rPr>
            <w:rFonts w:ascii="Proxima Nova" w:eastAsia="Proxima Nova" w:hAnsi="Proxima Nova" w:cs="Proxima Nova"/>
          </w:rPr>
          <w:t xml:space="preserve"> to be recorded</w:t>
        </w:r>
      </w:ins>
      <w:r>
        <w:rPr>
          <w:rFonts w:ascii="Proxima Nova" w:eastAsia="Proxima Nova" w:hAnsi="Proxima Nova" w:cs="Proxima Nova"/>
        </w:rPr>
        <w:t xml:space="preserve">. </w:t>
      </w:r>
    </w:p>
    <w:p w14:paraId="7D6A0416" w14:textId="77777777" w:rsidR="003C0D30" w:rsidRDefault="00843536">
      <w:pPr>
        <w:pStyle w:val="Normal1"/>
        <w:jc w:val="center"/>
      </w:pPr>
      <w:r>
        <w:rPr>
          <w:noProof/>
          <w:lang w:val="en-US"/>
        </w:rPr>
        <w:lastRenderedPageBreak/>
        <w:drawing>
          <wp:inline distT="114300" distB="114300" distL="114300" distR="114300" wp14:anchorId="08CB6032" wp14:editId="7D361E73">
            <wp:extent cx="6114893" cy="4910138"/>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1"/>
                    <a:srcRect/>
                    <a:stretch>
                      <a:fillRect/>
                    </a:stretch>
                  </pic:blipFill>
                  <pic:spPr>
                    <a:xfrm>
                      <a:off x="0" y="0"/>
                      <a:ext cx="6114893" cy="4910138"/>
                    </a:xfrm>
                    <a:prstGeom prst="rect">
                      <a:avLst/>
                    </a:prstGeom>
                    <a:ln/>
                  </pic:spPr>
                </pic:pic>
              </a:graphicData>
            </a:graphic>
          </wp:inline>
        </w:drawing>
      </w:r>
    </w:p>
    <w:p w14:paraId="672BB7BA" w14:textId="77777777" w:rsidR="003C0D30" w:rsidRDefault="003C0D30">
      <w:pPr>
        <w:pStyle w:val="Normal1"/>
        <w:jc w:val="center"/>
      </w:pPr>
    </w:p>
    <w:p w14:paraId="13343E9A" w14:textId="77777777" w:rsidR="003C0D30" w:rsidRDefault="00843536">
      <w:pPr>
        <w:pStyle w:val="Normal1"/>
        <w:jc w:val="center"/>
      </w:pPr>
      <w:r>
        <w:rPr>
          <w:noProof/>
          <w:lang w:val="en-US"/>
        </w:rPr>
        <w:drawing>
          <wp:inline distT="114300" distB="114300" distL="114300" distR="114300" wp14:anchorId="203B1C23" wp14:editId="16B33605">
            <wp:extent cx="2762250" cy="2055412"/>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762250" cy="2055412"/>
                    </a:xfrm>
                    <a:prstGeom prst="rect">
                      <a:avLst/>
                    </a:prstGeom>
                    <a:ln/>
                  </pic:spPr>
                </pic:pic>
              </a:graphicData>
            </a:graphic>
          </wp:inline>
        </w:drawing>
      </w:r>
      <w:r>
        <w:rPr>
          <w:noProof/>
          <w:lang w:val="en-US"/>
        </w:rPr>
        <w:drawing>
          <wp:inline distT="114300" distB="114300" distL="114300" distR="114300" wp14:anchorId="742C2658" wp14:editId="5CC7F793">
            <wp:extent cx="2909888" cy="2057141"/>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r="9230"/>
                    <a:stretch>
                      <a:fillRect/>
                    </a:stretch>
                  </pic:blipFill>
                  <pic:spPr>
                    <a:xfrm>
                      <a:off x="0" y="0"/>
                      <a:ext cx="2909888" cy="2057141"/>
                    </a:xfrm>
                    <a:prstGeom prst="rect">
                      <a:avLst/>
                    </a:prstGeom>
                    <a:ln/>
                  </pic:spPr>
                </pic:pic>
              </a:graphicData>
            </a:graphic>
          </wp:inline>
        </w:drawing>
      </w:r>
    </w:p>
    <w:p w14:paraId="5652603A" w14:textId="6558FF9C" w:rsidR="003C0D30" w:rsidRDefault="00843536">
      <w:pPr>
        <w:pStyle w:val="Normal1"/>
      </w:pPr>
      <w:r>
        <w:rPr>
          <w:rFonts w:ascii="Proxima Nova" w:eastAsia="Proxima Nova" w:hAnsi="Proxima Nova" w:cs="Proxima Nova"/>
          <w:b/>
        </w:rPr>
        <w:t>Fig 2. Experimental setup to measure descending contralateral movement detector (DCMD) activity during simulated stimulus presentation.</w:t>
      </w:r>
      <w:r>
        <w:rPr>
          <w:rFonts w:ascii="Proxima Nova" w:eastAsia="Proxima Nova" w:hAnsi="Proxima Nova" w:cs="Proxima Nova"/>
        </w:rPr>
        <w:t xml:space="preserve"> </w:t>
      </w:r>
      <w:ins w:id="61" w:author="Mark Roper" w:date="2016-11-28T11:30:00Z">
        <w:r w:rsidR="007C5599" w:rsidRPr="007C5599">
          <w:rPr>
            <w:rFonts w:ascii="Proxima Nova" w:eastAsia="Proxima Nova" w:hAnsi="Proxima Nova" w:cs="Proxima Nova"/>
            <w:b/>
            <w:rPrChange w:id="62" w:author="Mark Roper" w:date="2016-11-28T11:30:00Z">
              <w:rPr>
                <w:rFonts w:ascii="Proxima Nova" w:eastAsia="Proxima Nova" w:hAnsi="Proxima Nova" w:cs="Proxima Nova"/>
              </w:rPr>
            </w:rPrChange>
          </w:rPr>
          <w:t>(</w:t>
        </w:r>
      </w:ins>
      <w:del w:id="63" w:author="Mark Roper" w:date="2016-11-28T11:28:00Z">
        <w:r w:rsidRPr="007C5599" w:rsidDel="007C5599">
          <w:rPr>
            <w:rFonts w:ascii="Proxima Nova" w:eastAsia="Proxima Nova" w:hAnsi="Proxima Nova" w:cs="Proxima Nova"/>
            <w:b/>
          </w:rPr>
          <w:delText>(</w:delText>
        </w:r>
      </w:del>
      <w:r w:rsidRPr="009E072F">
        <w:rPr>
          <w:rFonts w:ascii="Proxima Nova" w:eastAsia="Proxima Nova" w:hAnsi="Proxima Nova" w:cs="Proxima Nova"/>
          <w:b/>
        </w:rPr>
        <w:t>Top</w:t>
      </w:r>
      <w:ins w:id="64" w:author="Mark Roper" w:date="2016-11-28T11:28:00Z">
        <w:r w:rsidR="007C5599" w:rsidRPr="007C5599">
          <w:rPr>
            <w:rFonts w:ascii="Proxima Nova" w:eastAsia="Proxima Nova" w:hAnsi="Proxima Nova" w:cs="Proxima Nova"/>
            <w:b/>
            <w:rPrChange w:id="65" w:author="Mark Roper" w:date="2016-11-28T11:30:00Z">
              <w:rPr>
                <w:rFonts w:ascii="Proxima Nova" w:eastAsia="Proxima Nova" w:hAnsi="Proxima Nova" w:cs="Proxima Nova"/>
              </w:rPr>
            </w:rPrChange>
          </w:rPr>
          <w:t>)</w:t>
        </w:r>
      </w:ins>
      <w:del w:id="66" w:author="Mark Roper" w:date="2016-11-28T11:28:00Z">
        <w:r w:rsidDel="007C5599">
          <w:rPr>
            <w:rFonts w:ascii="Proxima Nova" w:eastAsia="Proxima Nova" w:hAnsi="Proxima Nova" w:cs="Proxima Nova"/>
            <w:b/>
          </w:rPr>
          <w:delText>)</w:delText>
        </w:r>
      </w:del>
      <w:r>
        <w:rPr>
          <w:rFonts w:ascii="Proxima Nova" w:eastAsia="Proxima Nova" w:hAnsi="Proxima Nova" w:cs="Proxima Nova"/>
        </w:rPr>
        <w:t xml:space="preserve"> </w:t>
      </w:r>
      <w:ins w:id="67" w:author="Mark Roper" w:date="2016-11-28T11:29:00Z">
        <w:r w:rsidR="007C5599">
          <w:rPr>
            <w:rFonts w:ascii="Proxima Nova" w:eastAsia="Proxima Nova" w:hAnsi="Proxima Nova" w:cs="Proxima Nova"/>
          </w:rPr>
          <w:t>Schematic representation of the experimental setup, g</w:t>
        </w:r>
      </w:ins>
      <w:del w:id="68" w:author="Mark Roper" w:date="2016-11-28T11:29:00Z">
        <w:r w:rsidDel="007C5599">
          <w:rPr>
            <w:rFonts w:ascii="Proxima Nova" w:eastAsia="Proxima Nova" w:hAnsi="Proxima Nova" w:cs="Proxima Nova"/>
          </w:rPr>
          <w:delText>G</w:delText>
        </w:r>
      </w:del>
      <w:r>
        <w:rPr>
          <w:rFonts w:ascii="Proxima Nova" w:eastAsia="Proxima Nova" w:hAnsi="Proxima Nova" w:cs="Proxima Nova"/>
        </w:rPr>
        <w:t xml:space="preserve">rasshopper is taped down onto the corkboard on top of the SpikerBox. The reference electrode is grounded at the thorax and the recording hook electrode, guided by the 3D printed micromanipulator for precision, is placed around the neck connective where the ventral nerve cord and DCMD neuron’s axon is found. The iPad </w:t>
      </w:r>
      <w:r>
        <w:rPr>
          <w:rFonts w:ascii="Proxima Nova" w:eastAsia="Proxima Nova" w:hAnsi="Proxima Nova" w:cs="Proxima Nova"/>
        </w:rPr>
        <w:lastRenderedPageBreak/>
        <w:t xml:space="preserve">presenting the visual stimuli is placed 10cm from the grasshopper’s eye and the angle between the grasshopper’s eye and the </w:t>
      </w:r>
      <w:proofErr w:type="spellStart"/>
      <w:r>
        <w:rPr>
          <w:rFonts w:ascii="Proxima Nova" w:eastAsia="Proxima Nova" w:hAnsi="Proxima Nova" w:cs="Proxima Nova"/>
        </w:rPr>
        <w:t>center</w:t>
      </w:r>
      <w:proofErr w:type="spellEnd"/>
      <w:r>
        <w:rPr>
          <w:rFonts w:ascii="Proxima Nova" w:eastAsia="Proxima Nova" w:hAnsi="Proxima Nova" w:cs="Proxima Nova"/>
        </w:rPr>
        <w:t xml:space="preserve"> of the iPad is minimized. </w:t>
      </w:r>
      <w:r>
        <w:rPr>
          <w:rFonts w:ascii="Proxima Nova" w:eastAsia="Proxima Nova" w:hAnsi="Proxima Nova" w:cs="Proxima Nova"/>
          <w:b/>
        </w:rPr>
        <w:t>(Bottom</w:t>
      </w:r>
      <w:ins w:id="69" w:author="Mark Roper" w:date="2016-11-28T11:33:00Z">
        <w:r w:rsidR="009A1892">
          <w:rPr>
            <w:rFonts w:ascii="Proxima Nova" w:eastAsia="Proxima Nova" w:hAnsi="Proxima Nova" w:cs="Proxima Nova"/>
            <w:b/>
          </w:rPr>
          <w:t xml:space="preserve"> left</w:t>
        </w:r>
      </w:ins>
      <w:r>
        <w:rPr>
          <w:rFonts w:ascii="Proxima Nova" w:eastAsia="Proxima Nova" w:hAnsi="Proxima Nova" w:cs="Proxima Nova"/>
          <w:b/>
        </w:rPr>
        <w:t>)</w:t>
      </w:r>
      <w:r>
        <w:rPr>
          <w:rFonts w:ascii="Proxima Nova" w:eastAsia="Proxima Nova" w:hAnsi="Proxima Nova" w:cs="Proxima Nova"/>
        </w:rPr>
        <w:t xml:space="preserve"> </w:t>
      </w:r>
      <w:ins w:id="70" w:author="Mark Roper" w:date="2016-11-28T11:35:00Z">
        <w:r w:rsidR="009E072F">
          <w:rPr>
            <w:rFonts w:ascii="Proxima Nova" w:eastAsia="Proxima Nova" w:hAnsi="Proxima Nova" w:cs="Proxima Nova"/>
          </w:rPr>
          <w:t>Photograph</w:t>
        </w:r>
      </w:ins>
      <w:ins w:id="71" w:author="Mark Roper" w:date="2016-11-28T11:33:00Z">
        <w:r w:rsidR="009A1892">
          <w:rPr>
            <w:rFonts w:ascii="Proxima Nova" w:eastAsia="Proxima Nova" w:hAnsi="Proxima Nova" w:cs="Proxima Nova"/>
          </w:rPr>
          <w:t xml:space="preserve"> of the apparatus. </w:t>
        </w:r>
        <w:r w:rsidR="009A1892" w:rsidRPr="009A1892">
          <w:rPr>
            <w:rFonts w:ascii="Proxima Nova" w:eastAsia="Proxima Nova" w:hAnsi="Proxima Nova" w:cs="Proxima Nova"/>
            <w:b/>
            <w:rPrChange w:id="72" w:author="Mark Roper" w:date="2016-11-28T11:34:00Z">
              <w:rPr>
                <w:rFonts w:ascii="Proxima Nova" w:eastAsia="Proxima Nova" w:hAnsi="Proxima Nova" w:cs="Proxima Nova"/>
              </w:rPr>
            </w:rPrChange>
          </w:rPr>
          <w:t>(Bottom right)</w:t>
        </w:r>
      </w:ins>
      <w:ins w:id="73" w:author="Mark Roper" w:date="2016-11-28T11:34:00Z">
        <w:r w:rsidR="009A1892">
          <w:rPr>
            <w:rFonts w:ascii="Proxima Nova" w:eastAsia="Proxima Nova" w:hAnsi="Proxima Nova" w:cs="Proxima Nova"/>
          </w:rPr>
          <w:t xml:space="preserve"> </w:t>
        </w:r>
      </w:ins>
      <w:del w:id="74" w:author="Mark Roper" w:date="2016-11-28T11:35:00Z">
        <w:r w:rsidDel="009E072F">
          <w:rPr>
            <w:rFonts w:ascii="Proxima Nova" w:eastAsia="Proxima Nova" w:hAnsi="Proxima Nova" w:cs="Proxima Nova"/>
          </w:rPr>
          <w:delText xml:space="preserve">As the </w:delText>
        </w:r>
      </w:del>
      <w:ins w:id="75" w:author="Mark Roper" w:date="2016-11-28T11:35:00Z">
        <w:r w:rsidR="009E072F">
          <w:rPr>
            <w:rFonts w:ascii="Proxima Nova" w:eastAsia="Proxima Nova" w:hAnsi="Proxima Nova" w:cs="Proxima Nova"/>
          </w:rPr>
          <w:t>V</w:t>
        </w:r>
      </w:ins>
      <w:del w:id="76" w:author="Mark Roper" w:date="2016-11-28T11:35:00Z">
        <w:r w:rsidDel="009E072F">
          <w:rPr>
            <w:rFonts w:ascii="Proxima Nova" w:eastAsia="Proxima Nova" w:hAnsi="Proxima Nova" w:cs="Proxima Nova"/>
          </w:rPr>
          <w:delText>v</w:delText>
        </w:r>
      </w:del>
      <w:r>
        <w:rPr>
          <w:rFonts w:ascii="Proxima Nova" w:eastAsia="Proxima Nova" w:hAnsi="Proxima Nova" w:cs="Proxima Nova"/>
        </w:rPr>
        <w:t>isual stimul</w:t>
      </w:r>
      <w:ins w:id="77" w:author="Mark Roper" w:date="2016-11-28T11:36:00Z">
        <w:r w:rsidR="009E072F">
          <w:rPr>
            <w:rFonts w:ascii="Proxima Nova" w:eastAsia="Proxima Nova" w:hAnsi="Proxima Nova" w:cs="Proxima Nova"/>
          </w:rPr>
          <w:t xml:space="preserve">i are </w:t>
        </w:r>
      </w:ins>
      <w:ins w:id="78" w:author="Mark Roper" w:date="2016-11-28T11:37:00Z">
        <w:r w:rsidR="009E072F">
          <w:rPr>
            <w:rFonts w:ascii="Proxima Nova" w:eastAsia="Proxima Nova" w:hAnsi="Proxima Nova" w:cs="Proxima Nova"/>
          </w:rPr>
          <w:t>displayed</w:t>
        </w:r>
      </w:ins>
      <w:ins w:id="79" w:author="Mark Roper" w:date="2016-11-28T11:36:00Z">
        <w:r w:rsidR="009E072F">
          <w:rPr>
            <w:rFonts w:ascii="Proxima Nova" w:eastAsia="Proxima Nova" w:hAnsi="Proxima Nova" w:cs="Proxima Nova"/>
          </w:rPr>
          <w:t xml:space="preserve"> on the iPad to simulate the looming effect of an object approaching the grasshopper</w:t>
        </w:r>
      </w:ins>
      <w:del w:id="80" w:author="Mark Roper" w:date="2016-11-28T11:35:00Z">
        <w:r w:rsidDel="009E072F">
          <w:rPr>
            <w:rFonts w:ascii="Proxima Nova" w:eastAsia="Proxima Nova" w:hAnsi="Proxima Nova" w:cs="Proxima Nova"/>
          </w:rPr>
          <w:delText>us</w:delText>
        </w:r>
      </w:del>
      <w:ins w:id="81" w:author="Mark Roper" w:date="2016-11-28T11:39:00Z">
        <w:r w:rsidR="009E072F">
          <w:rPr>
            <w:rFonts w:ascii="Proxima Nova" w:eastAsia="Proxima Nova" w:hAnsi="Proxima Nova" w:cs="Proxima Nova"/>
          </w:rPr>
          <w:t xml:space="preserve">. The </w:t>
        </w:r>
      </w:ins>
      <w:del w:id="82" w:author="Mark Roper" w:date="2016-11-28T11:39:00Z">
        <w:r w:rsidDel="009E072F">
          <w:rPr>
            <w:rFonts w:ascii="Proxima Nova" w:eastAsia="Proxima Nova" w:hAnsi="Proxima Nova" w:cs="Proxima Nova"/>
          </w:rPr>
          <w:delText xml:space="preserve">, </w:delText>
        </w:r>
      </w:del>
      <w:r>
        <w:rPr>
          <w:rFonts w:ascii="Proxima Nova" w:eastAsia="Proxima Nova" w:hAnsi="Proxima Nova" w:cs="Proxima Nova"/>
        </w:rPr>
        <w:t xml:space="preserve">radius </w:t>
      </w:r>
      <w:commentRangeStart w:id="83"/>
      <w:r>
        <w:rPr>
          <w:rFonts w:ascii="Proxima Nova" w:eastAsia="Proxima Nova" w:hAnsi="Proxima Nova" w:cs="Proxima Nova"/>
        </w:rPr>
        <w:t>S</w:t>
      </w:r>
      <w:commentRangeEnd w:id="83"/>
      <w:r w:rsidR="00A0368A">
        <w:rPr>
          <w:rStyle w:val="CommentReference"/>
        </w:rPr>
        <w:commentReference w:id="83"/>
      </w:r>
      <w:ins w:id="84" w:author="Mark Roper" w:date="2016-11-28T11:53:00Z">
        <w:r w:rsidR="00A0368A">
          <w:rPr>
            <w:rFonts w:ascii="Proxima Nova" w:eastAsia="Proxima Nova" w:hAnsi="Proxima Nova" w:cs="Proxima Nova"/>
          </w:rPr>
          <w:t>`</w:t>
        </w:r>
      </w:ins>
      <w:r>
        <w:rPr>
          <w:rFonts w:ascii="Proxima Nova" w:eastAsia="Proxima Nova" w:hAnsi="Proxima Nova" w:cs="Proxima Nova"/>
        </w:rPr>
        <w:t xml:space="preserve"> subtending angle </w:t>
      </w:r>
      <w:r>
        <w:rPr>
          <w:color w:val="222222"/>
          <w:highlight w:val="white"/>
        </w:rPr>
        <w:t>θ</w:t>
      </w:r>
      <w:r>
        <w:rPr>
          <w:rFonts w:ascii="Proxima Nova" w:eastAsia="Proxima Nova" w:hAnsi="Proxima Nova" w:cs="Proxima Nova"/>
        </w:rPr>
        <w:t xml:space="preserve">, </w:t>
      </w:r>
      <w:ins w:id="85" w:author="Mark Roper" w:date="2016-11-28T11:39:00Z">
        <w:r w:rsidR="009E072F">
          <w:rPr>
            <w:rFonts w:ascii="Proxima Nova" w:eastAsia="Proxima Nova" w:hAnsi="Proxima Nova" w:cs="Proxima Nova"/>
          </w:rPr>
          <w:t>of a filled black dot can be manipulated to simulate</w:t>
        </w:r>
      </w:ins>
      <w:ins w:id="86" w:author="Mark Roper" w:date="2016-11-28T11:51:00Z">
        <w:r w:rsidR="00A0368A">
          <w:rPr>
            <w:rFonts w:ascii="Proxima Nova" w:eastAsia="Proxima Nova" w:hAnsi="Proxima Nova" w:cs="Proxima Nova"/>
          </w:rPr>
          <w:t>,</w:t>
        </w:r>
      </w:ins>
      <w:ins w:id="87" w:author="Mark Roper" w:date="2016-11-28T11:39:00Z">
        <w:r w:rsidR="009E072F">
          <w:rPr>
            <w:rFonts w:ascii="Proxima Nova" w:eastAsia="Proxima Nova" w:hAnsi="Proxima Nova" w:cs="Proxima Nova"/>
          </w:rPr>
          <w:t xml:space="preserve"> </w:t>
        </w:r>
      </w:ins>
      <w:ins w:id="88" w:author="Mark Roper" w:date="2016-11-28T11:50:00Z">
        <w:r w:rsidR="00A0368A">
          <w:rPr>
            <w:rFonts w:ascii="Proxima Nova" w:eastAsia="Proxima Nova" w:hAnsi="Proxima Nova" w:cs="Proxima Nova"/>
          </w:rPr>
          <w:t>upon the retina of the insect</w:t>
        </w:r>
      </w:ins>
      <w:ins w:id="89" w:author="Mark Roper" w:date="2016-11-28T11:51:00Z">
        <w:r w:rsidR="00A0368A">
          <w:rPr>
            <w:rFonts w:ascii="Proxima Nova" w:eastAsia="Proxima Nova" w:hAnsi="Proxima Nova" w:cs="Proxima Nova"/>
          </w:rPr>
          <w:t>,</w:t>
        </w:r>
      </w:ins>
      <w:ins w:id="90" w:author="Mark Roper" w:date="2016-11-28T11:50:00Z">
        <w:r w:rsidR="00A0368A">
          <w:rPr>
            <w:rFonts w:ascii="Proxima Nova" w:eastAsia="Proxima Nova" w:hAnsi="Proxima Nova" w:cs="Proxima Nova"/>
          </w:rPr>
          <w:t xml:space="preserve"> </w:t>
        </w:r>
      </w:ins>
      <w:ins w:id="91" w:author="Mark Roper" w:date="2016-11-28T11:40:00Z">
        <w:r w:rsidR="009E072F">
          <w:rPr>
            <w:rFonts w:ascii="Proxima Nova" w:eastAsia="Proxima Nova" w:hAnsi="Proxima Nova" w:cs="Proxima Nova"/>
          </w:rPr>
          <w:t>a</w:t>
        </w:r>
      </w:ins>
      <w:ins w:id="92" w:author="Mark Roper" w:date="2016-11-28T11:43:00Z">
        <w:r w:rsidR="009E072F">
          <w:rPr>
            <w:rFonts w:ascii="Proxima Nova" w:eastAsia="Proxima Nova" w:hAnsi="Proxima Nova" w:cs="Proxima Nova"/>
          </w:rPr>
          <w:t xml:space="preserve"> fixed sized</w:t>
        </w:r>
      </w:ins>
      <w:ins w:id="93" w:author="Mark Roper" w:date="2016-11-28T11:41:00Z">
        <w:r w:rsidR="009E072F">
          <w:rPr>
            <w:rFonts w:ascii="Proxima Nova" w:eastAsia="Proxima Nova" w:hAnsi="Proxima Nova" w:cs="Proxima Nova"/>
          </w:rPr>
          <w:t xml:space="preserve"> object </w:t>
        </w:r>
      </w:ins>
      <w:ins w:id="94" w:author="Mark Roper" w:date="2016-11-28T11:53:00Z">
        <w:r w:rsidR="00A0368A">
          <w:rPr>
            <w:rFonts w:ascii="Proxima Nova" w:eastAsia="Proxima Nova" w:hAnsi="Proxima Nova" w:cs="Proxima Nova"/>
          </w:rPr>
          <w:t xml:space="preserve">(S) </w:t>
        </w:r>
      </w:ins>
      <w:ins w:id="95" w:author="Mark Roper" w:date="2016-11-28T11:41:00Z">
        <w:r w:rsidR="009E072F">
          <w:rPr>
            <w:rFonts w:ascii="Proxima Nova" w:eastAsia="Proxima Nova" w:hAnsi="Proxima Nova" w:cs="Proxima Nova"/>
          </w:rPr>
          <w:t xml:space="preserve">approaching </w:t>
        </w:r>
      </w:ins>
      <w:ins w:id="96" w:author="Mark Roper" w:date="2016-11-28T11:45:00Z">
        <w:r w:rsidR="00A0368A">
          <w:rPr>
            <w:rFonts w:ascii="Proxima Nova" w:eastAsia="Proxima Nova" w:hAnsi="Proxima Nova" w:cs="Proxima Nova"/>
          </w:rPr>
          <w:t>a</w:t>
        </w:r>
      </w:ins>
      <w:ins w:id="97" w:author="Mark Roper" w:date="2016-11-28T11:46:00Z">
        <w:r w:rsidR="00A0368A">
          <w:rPr>
            <w:rFonts w:ascii="Proxima Nova" w:eastAsia="Proxima Nova" w:hAnsi="Proxima Nova" w:cs="Proxima Nova"/>
          </w:rPr>
          <w:t>t</w:t>
        </w:r>
      </w:ins>
      <w:ins w:id="98" w:author="Mark Roper" w:date="2016-11-28T11:40:00Z">
        <w:r w:rsidR="009E072F">
          <w:rPr>
            <w:rFonts w:ascii="Proxima Nova" w:eastAsia="Proxima Nova" w:hAnsi="Proxima Nova" w:cs="Proxima Nova"/>
          </w:rPr>
          <w:t xml:space="preserve"> </w:t>
        </w:r>
      </w:ins>
      <w:ins w:id="99" w:author="Mark Roper" w:date="2016-11-28T11:49:00Z">
        <w:r w:rsidR="00A0368A">
          <w:rPr>
            <w:rFonts w:ascii="Proxima Nova" w:eastAsia="Proxima Nova" w:hAnsi="Proxima Nova" w:cs="Proxima Nova"/>
          </w:rPr>
          <w:t xml:space="preserve">a </w:t>
        </w:r>
      </w:ins>
      <w:ins w:id="100" w:author="Mark Roper" w:date="2016-11-28T11:51:00Z">
        <w:r w:rsidR="00A0368A">
          <w:rPr>
            <w:rFonts w:ascii="Proxima Nova" w:eastAsia="Proxima Nova" w:hAnsi="Proxima Nova" w:cs="Proxima Nova"/>
          </w:rPr>
          <w:t xml:space="preserve">particular </w:t>
        </w:r>
      </w:ins>
      <w:ins w:id="101" w:author="Mark Roper" w:date="2016-11-28T11:40:00Z">
        <w:r w:rsidR="009E072F">
          <w:rPr>
            <w:rFonts w:ascii="Proxima Nova" w:eastAsia="Proxima Nova" w:hAnsi="Proxima Nova" w:cs="Proxima Nova"/>
          </w:rPr>
          <w:t xml:space="preserve">constant </w:t>
        </w:r>
      </w:ins>
      <w:ins w:id="102" w:author="Mark Roper" w:date="2016-11-28T11:39:00Z">
        <w:r w:rsidR="00A0368A">
          <w:rPr>
            <w:rFonts w:ascii="Proxima Nova" w:eastAsia="Proxima Nova" w:hAnsi="Proxima Nova" w:cs="Proxima Nova"/>
          </w:rPr>
          <w:t>velocity</w:t>
        </w:r>
      </w:ins>
      <w:ins w:id="103" w:author="Mark Roper" w:date="2016-11-28T11:53:00Z">
        <w:r w:rsidR="005626BC">
          <w:rPr>
            <w:rFonts w:ascii="Proxima Nova" w:eastAsia="Proxima Nova" w:hAnsi="Proxima Nova" w:cs="Proxima Nova"/>
          </w:rPr>
          <w:t xml:space="preserve"> (v</w:t>
        </w:r>
        <w:r w:rsidR="00A0368A">
          <w:rPr>
            <w:rFonts w:ascii="Proxima Nova" w:eastAsia="Proxima Nova" w:hAnsi="Proxima Nova" w:cs="Proxima Nova"/>
          </w:rPr>
          <w:t>)</w:t>
        </w:r>
      </w:ins>
      <w:ins w:id="104" w:author="Mark Roper" w:date="2016-11-28T11:41:00Z">
        <w:r w:rsidR="009E072F">
          <w:rPr>
            <w:rFonts w:ascii="Proxima Nova" w:eastAsia="Proxima Nova" w:hAnsi="Proxima Nova" w:cs="Proxima Nova"/>
          </w:rPr>
          <w:t xml:space="preserve">. </w:t>
        </w:r>
      </w:ins>
      <w:ins w:id="105" w:author="Mark Roper" w:date="2016-11-28T11:44:00Z">
        <w:r w:rsidR="00A0368A">
          <w:rPr>
            <w:rFonts w:ascii="Proxima Nova" w:eastAsia="Proxima Nova" w:hAnsi="Proxima Nova" w:cs="Proxima Nova"/>
          </w:rPr>
          <w:t xml:space="preserve">DCMD </w:t>
        </w:r>
      </w:ins>
      <w:ins w:id="106" w:author="Mark Roper" w:date="2016-11-28T11:43:00Z">
        <w:r w:rsidR="00A0368A">
          <w:rPr>
            <w:rFonts w:ascii="Proxima Nova" w:eastAsia="Proxima Nova" w:hAnsi="Proxima Nova" w:cs="Proxima Nova"/>
          </w:rPr>
          <w:t>r</w:t>
        </w:r>
        <w:r w:rsidR="009E072F">
          <w:rPr>
            <w:rFonts w:ascii="Proxima Nova" w:eastAsia="Proxima Nova" w:hAnsi="Proxima Nova" w:cs="Proxima Nova"/>
          </w:rPr>
          <w:t xml:space="preserve">ecordings </w:t>
        </w:r>
      </w:ins>
      <w:ins w:id="107" w:author="Mark Roper" w:date="2016-11-28T11:49:00Z">
        <w:r w:rsidR="00A0368A">
          <w:rPr>
            <w:rFonts w:ascii="Proxima Nova" w:eastAsia="Proxima Nova" w:hAnsi="Proxima Nova" w:cs="Proxima Nova"/>
          </w:rPr>
          <w:t>can be</w:t>
        </w:r>
      </w:ins>
      <w:ins w:id="108" w:author="Mark Roper" w:date="2016-11-28T11:43:00Z">
        <w:r w:rsidR="009E072F">
          <w:rPr>
            <w:rFonts w:ascii="Proxima Nova" w:eastAsia="Proxima Nova" w:hAnsi="Proxima Nova" w:cs="Proxima Nova"/>
          </w:rPr>
          <w:t xml:space="preserve"> made during </w:t>
        </w:r>
      </w:ins>
      <w:ins w:id="109" w:author="Mark Roper" w:date="2016-11-28T11:44:00Z">
        <w:r w:rsidR="00A0368A">
          <w:rPr>
            <w:rFonts w:ascii="Proxima Nova" w:eastAsia="Proxima Nova" w:hAnsi="Proxima Nova" w:cs="Proxima Nova"/>
          </w:rPr>
          <w:t xml:space="preserve">visual </w:t>
        </w:r>
      </w:ins>
      <w:ins w:id="110" w:author="Mark Roper" w:date="2016-11-28T11:43:00Z">
        <w:r w:rsidR="009E072F">
          <w:rPr>
            <w:rFonts w:ascii="Proxima Nova" w:eastAsia="Proxima Nova" w:hAnsi="Proxima Nova" w:cs="Proxima Nova"/>
          </w:rPr>
          <w:t>simulations of different sized objects moving at different velocities</w:t>
        </w:r>
      </w:ins>
      <w:del w:id="111" w:author="Mark Roper" w:date="2016-11-28T11:43:00Z">
        <w:r w:rsidDel="009E072F">
          <w:rPr>
            <w:rFonts w:ascii="Proxima Nova" w:eastAsia="Proxima Nova" w:hAnsi="Proxima Nova" w:cs="Proxima Nova"/>
          </w:rPr>
          <w:delText>approaches the eye at constant velocity v, the image size on the retina increases and approach and collision possibility are simulated</w:delText>
        </w:r>
      </w:del>
      <w:r>
        <w:rPr>
          <w:rFonts w:ascii="Proxima Nova" w:eastAsia="Proxima Nova" w:hAnsi="Proxima Nova" w:cs="Proxima Nova"/>
        </w:rPr>
        <w:t xml:space="preserve">. </w:t>
      </w:r>
    </w:p>
    <w:p w14:paraId="31427972" w14:textId="77777777" w:rsidR="003C0D30" w:rsidRDefault="003C0D30">
      <w:pPr>
        <w:pStyle w:val="Normal1"/>
      </w:pPr>
    </w:p>
    <w:p w14:paraId="5E39E53A" w14:textId="77777777" w:rsidR="003C0D30" w:rsidRDefault="00843536">
      <w:pPr>
        <w:pStyle w:val="Normal1"/>
        <w:jc w:val="center"/>
      </w:pPr>
      <w:r>
        <w:rPr>
          <w:noProof/>
          <w:lang w:val="en-US"/>
        </w:rPr>
        <w:drawing>
          <wp:inline distT="114300" distB="114300" distL="114300" distR="114300" wp14:anchorId="7E71BB1C" wp14:editId="6C2412E9">
            <wp:extent cx="6367463" cy="4775597"/>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6367463" cy="4775597"/>
                    </a:xfrm>
                    <a:prstGeom prst="rect">
                      <a:avLst/>
                    </a:prstGeom>
                    <a:ln/>
                  </pic:spPr>
                </pic:pic>
              </a:graphicData>
            </a:graphic>
          </wp:inline>
        </w:drawing>
      </w:r>
    </w:p>
    <w:p w14:paraId="2E10CEA5" w14:textId="60FDE07E" w:rsidR="00A855F8" w:rsidRDefault="00843536">
      <w:pPr>
        <w:pStyle w:val="Normal1"/>
        <w:rPr>
          <w:ins w:id="112" w:author="Mark Roper" w:date="2016-11-28T12:02:00Z"/>
        </w:rPr>
      </w:pPr>
      <w:r>
        <w:rPr>
          <w:rFonts w:ascii="Proxima Nova" w:eastAsia="Proxima Nova" w:hAnsi="Proxima Nova" w:cs="Proxima Nova"/>
          <w:b/>
        </w:rPr>
        <w:t xml:space="preserve">Fig 3. Spike sorting in the SpikeRecorder iPad app. </w:t>
      </w:r>
      <w:r>
        <w:rPr>
          <w:rFonts w:ascii="Proxima Nova" w:eastAsia="Proxima Nova" w:hAnsi="Proxima Nova" w:cs="Proxima Nova"/>
        </w:rPr>
        <w:t xml:space="preserve">SpikeRecorder provides both the </w:t>
      </w:r>
      <w:ins w:id="113" w:author="Mark Roper" w:date="2016-11-28T11:54:00Z">
        <w:r w:rsidR="00A0368A">
          <w:rPr>
            <w:rFonts w:ascii="Proxima Nova" w:eastAsia="Proxima Nova" w:hAnsi="Proxima Nova" w:cs="Proxima Nova"/>
          </w:rPr>
          <w:t xml:space="preserve">looming </w:t>
        </w:r>
      </w:ins>
      <w:r>
        <w:rPr>
          <w:rFonts w:ascii="Proxima Nova" w:eastAsia="Proxima Nova" w:hAnsi="Proxima Nova" w:cs="Proxima Nova"/>
        </w:rPr>
        <w:t>visual stimuli and recording and analysis of DCMD activity. DCMD spikes can be sorted from noise after recording for analysis</w:t>
      </w:r>
      <w:ins w:id="114" w:author="Mark Roper" w:date="2016-11-28T11:56:00Z">
        <w:r w:rsidR="00A855F8">
          <w:rPr>
            <w:rFonts w:ascii="Proxima Nova" w:eastAsia="Proxima Nova" w:hAnsi="Proxima Nova" w:cs="Proxima Nova"/>
          </w:rPr>
          <w:t xml:space="preserve"> by providing </w:t>
        </w:r>
      </w:ins>
      <w:ins w:id="115" w:author="Mark Roper" w:date="2016-11-28T11:57:00Z">
        <w:r w:rsidR="00A855F8">
          <w:rPr>
            <w:rFonts w:ascii="Proxima Nova" w:eastAsia="Proxima Nova" w:hAnsi="Proxima Nova" w:cs="Proxima Nova"/>
          </w:rPr>
          <w:t>minimum</w:t>
        </w:r>
      </w:ins>
      <w:ins w:id="116" w:author="Mark Roper" w:date="2016-11-28T11:56:00Z">
        <w:r w:rsidR="00A855F8">
          <w:rPr>
            <w:rFonts w:ascii="Proxima Nova" w:eastAsia="Proxima Nova" w:hAnsi="Proxima Nova" w:cs="Proxima Nova"/>
          </w:rPr>
          <w:t xml:space="preserve"> </w:t>
        </w:r>
      </w:ins>
      <w:ins w:id="117" w:author="Mark Roper" w:date="2016-11-28T11:57:00Z">
        <w:r w:rsidR="00A855F8">
          <w:rPr>
            <w:rFonts w:ascii="Proxima Nova" w:eastAsia="Proxima Nova" w:hAnsi="Proxima Nova" w:cs="Proxima Nova"/>
          </w:rPr>
          <w:t xml:space="preserve">and maximum spike </w:t>
        </w:r>
      </w:ins>
      <w:ins w:id="118" w:author="Mark Roper" w:date="2016-11-28T12:12:00Z">
        <w:r w:rsidR="005626BC">
          <w:rPr>
            <w:rFonts w:ascii="Proxima Nova" w:eastAsia="Proxima Nova" w:hAnsi="Proxima Nova" w:cs="Proxima Nova"/>
          </w:rPr>
          <w:t>threshold</w:t>
        </w:r>
      </w:ins>
      <w:ins w:id="119" w:author="Mark Roper" w:date="2016-11-28T11:58:00Z">
        <w:r w:rsidR="00A855F8">
          <w:rPr>
            <w:rFonts w:ascii="Proxima Nova" w:eastAsia="Proxima Nova" w:hAnsi="Proxima Nova" w:cs="Proxima Nova"/>
          </w:rPr>
          <w:t xml:space="preserve"> values, these values can be applied to all recording made within a single </w:t>
        </w:r>
      </w:ins>
      <w:ins w:id="120" w:author="Mark Roper" w:date="2016-11-28T12:00:00Z">
        <w:r w:rsidR="00A855F8">
          <w:rPr>
            <w:rFonts w:ascii="Proxima Nova" w:eastAsia="Proxima Nova" w:hAnsi="Proxima Nova" w:cs="Proxima Nova"/>
          </w:rPr>
          <w:t xml:space="preserve">grasshoppers </w:t>
        </w:r>
      </w:ins>
      <w:ins w:id="121" w:author="Mark Roper" w:date="2016-11-28T11:58:00Z">
        <w:r w:rsidR="00A855F8">
          <w:rPr>
            <w:rFonts w:ascii="Proxima Nova" w:eastAsia="Proxima Nova" w:hAnsi="Proxima Nova" w:cs="Proxima Nova"/>
          </w:rPr>
          <w:t>experimental session.</w:t>
        </w:r>
      </w:ins>
      <w:del w:id="122" w:author="Mark Roper" w:date="2016-11-28T11:58:00Z">
        <w:r w:rsidDel="00A855F8">
          <w:rPr>
            <w:rFonts w:ascii="Proxima Nova" w:eastAsia="Proxima Nova" w:hAnsi="Proxima Nova" w:cs="Proxima Nova"/>
          </w:rPr>
          <w:delText>.</w:delText>
        </w:r>
      </w:del>
      <w:r>
        <w:rPr>
          <w:rFonts w:ascii="Proxima Nova" w:eastAsia="Proxima Nova" w:hAnsi="Proxima Nova" w:cs="Proxima Nova"/>
        </w:rPr>
        <w:t xml:space="preserve"> </w:t>
      </w:r>
      <w:ins w:id="123" w:author="Mark Roper" w:date="2016-11-28T12:00:00Z">
        <w:r w:rsidR="00A855F8">
          <w:rPr>
            <w:rFonts w:ascii="Proxima Nova" w:eastAsia="Proxima Nova" w:hAnsi="Proxima Nova" w:cs="Proxima Nova"/>
          </w:rPr>
          <w:t xml:space="preserve">Image above shows </w:t>
        </w:r>
      </w:ins>
      <w:ins w:id="124" w:author="Mark Roper" w:date="2016-11-28T12:11:00Z">
        <w:r w:rsidR="005626BC">
          <w:rPr>
            <w:rFonts w:ascii="Proxima Nova" w:eastAsia="Proxima Nova" w:hAnsi="Proxima Nova" w:cs="Proxima Nova"/>
          </w:rPr>
          <w:t xml:space="preserve">iPad output of </w:t>
        </w:r>
      </w:ins>
      <w:ins w:id="125" w:author="Mark Roper" w:date="2016-11-28T12:00:00Z">
        <w:r w:rsidR="00A855F8">
          <w:rPr>
            <w:rFonts w:ascii="Proxima Nova" w:eastAsia="Proxima Nova" w:hAnsi="Proxima Nova" w:cs="Proxima Nova"/>
          </w:rPr>
          <w:t>the DCMD recordings during a looming experiment (object siz</w:t>
        </w:r>
      </w:ins>
      <w:ins w:id="126" w:author="Mark Roper" w:date="2016-11-28T12:02:00Z">
        <w:r w:rsidR="00A855F8">
          <w:rPr>
            <w:rFonts w:ascii="Proxima Nova" w:eastAsia="Proxima Nova" w:hAnsi="Proxima Nova" w:cs="Proxima Nova"/>
          </w:rPr>
          <w:t xml:space="preserve">e S = ??, velocity v = ??) with a minimum spike amplitude of ??, maximum of 0.63mV, red dots show those </w:t>
        </w:r>
      </w:ins>
      <w:ins w:id="127" w:author="Mark Roper" w:date="2016-11-28T12:03:00Z">
        <w:r w:rsidR="00A855F8">
          <w:rPr>
            <w:rFonts w:ascii="Proxima Nova" w:eastAsia="Proxima Nova" w:hAnsi="Proxima Nova" w:cs="Proxima Nova"/>
          </w:rPr>
          <w:t>s</w:t>
        </w:r>
      </w:ins>
      <w:ins w:id="128" w:author="Mark Roper" w:date="2016-11-28T12:02:00Z">
        <w:r w:rsidR="00A855F8">
          <w:rPr>
            <w:rFonts w:ascii="Proxima Nova" w:eastAsia="Proxima Nova" w:hAnsi="Proxima Nova" w:cs="Proxima Nova"/>
          </w:rPr>
          <w:t xml:space="preserve">pikes </w:t>
        </w:r>
      </w:ins>
      <w:ins w:id="129" w:author="Mark Roper" w:date="2016-11-28T12:03:00Z">
        <w:r w:rsidR="00A855F8">
          <w:rPr>
            <w:rFonts w:ascii="Proxima Nova" w:eastAsia="Proxima Nova" w:hAnsi="Proxima Nova" w:cs="Proxima Nova"/>
          </w:rPr>
          <w:t>recorded within the thresholds.</w:t>
        </w:r>
      </w:ins>
      <w:del w:id="130" w:author="Mark Roper" w:date="2016-11-28T11:59:00Z">
        <w:r w:rsidDel="00A855F8">
          <w:rPr>
            <w:rFonts w:ascii="Proxima Nova" w:eastAsia="Proxima Nova" w:hAnsi="Proxima Nova" w:cs="Proxima Nova"/>
          </w:rPr>
          <w:delText>Sorting spikes for one trial (one S, one v) allowed global sorting for the rest of the trials in one experiment.</w:delText>
        </w:r>
      </w:del>
    </w:p>
    <w:p w14:paraId="6E1BC19A" w14:textId="55D46C2D" w:rsidR="003C0D30" w:rsidDel="00A855F8" w:rsidRDefault="00843536">
      <w:pPr>
        <w:pStyle w:val="Normal1"/>
        <w:rPr>
          <w:del w:id="131" w:author="Mark Roper" w:date="2016-11-28T12:02:00Z"/>
        </w:rPr>
      </w:pPr>
      <w:del w:id="132" w:author="Mark Roper" w:date="2016-11-28T11:59:00Z">
        <w:r w:rsidDel="00A855F8">
          <w:rPr>
            <w:rFonts w:ascii="Proxima Nova" w:eastAsia="Proxima Nova" w:hAnsi="Proxima Nova" w:cs="Proxima Nova"/>
          </w:rPr>
          <w:delText xml:space="preserve"> </w:delText>
        </w:r>
      </w:del>
    </w:p>
    <w:p w14:paraId="39DF217D" w14:textId="77777777" w:rsidR="003C0D30" w:rsidRDefault="003C0D30">
      <w:pPr>
        <w:pStyle w:val="Normal1"/>
      </w:pPr>
    </w:p>
    <w:p w14:paraId="40148BA8" w14:textId="77777777" w:rsidR="003C0D30" w:rsidRDefault="003C0D30">
      <w:pPr>
        <w:pStyle w:val="Normal1"/>
      </w:pPr>
    </w:p>
    <w:p w14:paraId="6F3E7E4D" w14:textId="77777777" w:rsidR="003C0D30" w:rsidRDefault="003C0D30">
      <w:pPr>
        <w:pStyle w:val="Normal1"/>
        <w:jc w:val="center"/>
      </w:pPr>
    </w:p>
    <w:p w14:paraId="4B803ABF" w14:textId="77777777" w:rsidR="003C0D30" w:rsidRDefault="00843536">
      <w:pPr>
        <w:pStyle w:val="Normal1"/>
        <w:jc w:val="center"/>
      </w:pPr>
      <w:commentRangeStart w:id="133"/>
      <w:r>
        <w:rPr>
          <w:noProof/>
          <w:lang w:val="en-US"/>
        </w:rPr>
        <w:lastRenderedPageBreak/>
        <w:drawing>
          <wp:inline distT="114300" distB="114300" distL="114300" distR="114300" wp14:anchorId="3EF66AA8" wp14:editId="0E668C2C">
            <wp:extent cx="6598716" cy="4386263"/>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l="1726"/>
                    <a:stretch>
                      <a:fillRect/>
                    </a:stretch>
                  </pic:blipFill>
                  <pic:spPr>
                    <a:xfrm>
                      <a:off x="0" y="0"/>
                      <a:ext cx="6598716" cy="4386263"/>
                    </a:xfrm>
                    <a:prstGeom prst="rect">
                      <a:avLst/>
                    </a:prstGeom>
                    <a:ln/>
                  </pic:spPr>
                </pic:pic>
              </a:graphicData>
            </a:graphic>
          </wp:inline>
        </w:drawing>
      </w:r>
      <w:commentRangeEnd w:id="133"/>
      <w:r w:rsidR="005626BC">
        <w:rPr>
          <w:rStyle w:val="CommentReference"/>
        </w:rPr>
        <w:commentReference w:id="133"/>
      </w:r>
    </w:p>
    <w:p w14:paraId="115A8516" w14:textId="77777777" w:rsidR="003C0D30" w:rsidRDefault="003C0D30">
      <w:pPr>
        <w:pStyle w:val="Normal1"/>
        <w:jc w:val="center"/>
      </w:pPr>
    </w:p>
    <w:p w14:paraId="58B04C58" w14:textId="77777777" w:rsidR="003C0D30" w:rsidRDefault="003C0D30">
      <w:pPr>
        <w:pStyle w:val="Normal1"/>
        <w:jc w:val="center"/>
      </w:pPr>
    </w:p>
    <w:p w14:paraId="7E6DC460" w14:textId="77777777" w:rsidR="003C0D30" w:rsidRDefault="00843536">
      <w:pPr>
        <w:pStyle w:val="Normal1"/>
        <w:jc w:val="center"/>
      </w:pPr>
      <w:r>
        <w:rPr>
          <w:noProof/>
          <w:lang w:val="en-US"/>
        </w:rPr>
        <w:lastRenderedPageBreak/>
        <w:drawing>
          <wp:inline distT="114300" distB="114300" distL="114300" distR="114300" wp14:anchorId="0F1C1EFF" wp14:editId="44DDDA27">
            <wp:extent cx="5462588" cy="3764756"/>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462588" cy="3764756"/>
                    </a:xfrm>
                    <a:prstGeom prst="rect">
                      <a:avLst/>
                    </a:prstGeom>
                    <a:ln/>
                  </pic:spPr>
                </pic:pic>
              </a:graphicData>
            </a:graphic>
          </wp:inline>
        </w:drawing>
      </w:r>
    </w:p>
    <w:p w14:paraId="5413931B" w14:textId="77777777" w:rsidR="003C0D30" w:rsidRDefault="00843536">
      <w:pPr>
        <w:pStyle w:val="Normal1"/>
        <w:jc w:val="center"/>
      </w:pPr>
      <w:r>
        <w:rPr>
          <w:noProof/>
          <w:lang w:val="en-US"/>
        </w:rPr>
        <w:drawing>
          <wp:inline distT="114300" distB="114300" distL="114300" distR="114300" wp14:anchorId="0E06E8E1" wp14:editId="3A20C9FE">
            <wp:extent cx="5347773" cy="411003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b="1160"/>
                    <a:stretch>
                      <a:fillRect/>
                    </a:stretch>
                  </pic:blipFill>
                  <pic:spPr>
                    <a:xfrm>
                      <a:off x="0" y="0"/>
                      <a:ext cx="5347773" cy="4110038"/>
                    </a:xfrm>
                    <a:prstGeom prst="rect">
                      <a:avLst/>
                    </a:prstGeom>
                    <a:ln/>
                  </pic:spPr>
                </pic:pic>
              </a:graphicData>
            </a:graphic>
          </wp:inline>
        </w:drawing>
      </w:r>
    </w:p>
    <w:p w14:paraId="0DFF52F2" w14:textId="77777777" w:rsidR="003C0D30" w:rsidRDefault="00843536">
      <w:pPr>
        <w:pStyle w:val="Normal1"/>
      </w:pPr>
      <w:r>
        <w:rPr>
          <w:rFonts w:ascii="Proxima Nova" w:eastAsia="Proxima Nova" w:hAnsi="Proxima Nova" w:cs="Proxima Nova"/>
          <w:b/>
        </w:rPr>
        <w:lastRenderedPageBreak/>
        <w:t xml:space="preserve">Fig 4. DCMD response to approaching objects. </w:t>
      </w:r>
      <w:r>
        <w:rPr>
          <w:rFonts w:ascii="Proxima Nova" w:eastAsia="Proxima Nova" w:hAnsi="Proxima Nova" w:cs="Proxima Nova"/>
        </w:rPr>
        <w:t xml:space="preserve">d: 10cm; S: 6cm; v: -2, -4, -6, -8m/s; trials per pair of S and v: 30; ITI: 45s. Collision at 0s. </w:t>
      </w:r>
      <w:r>
        <w:rPr>
          <w:rFonts w:ascii="Proxima Nova" w:eastAsia="Proxima Nova" w:hAnsi="Proxima Nova" w:cs="Proxima Nova"/>
          <w:b/>
        </w:rPr>
        <w:t>(A)</w:t>
      </w:r>
      <w:r>
        <w:rPr>
          <w:rFonts w:ascii="Proxima Nova" w:eastAsia="Proxima Nova" w:hAnsi="Proxima Nova" w:cs="Proxima Nova"/>
        </w:rPr>
        <w:t xml:space="preserve"> DCMD activity over time and change in angular size. </w:t>
      </w:r>
      <w:r>
        <w:rPr>
          <w:rFonts w:ascii="Proxima Nova" w:eastAsia="Proxima Nova" w:hAnsi="Proxima Nova" w:cs="Proxima Nova"/>
          <w:b/>
        </w:rPr>
        <w:t xml:space="preserve">(B) </w:t>
      </w:r>
      <w:r>
        <w:rPr>
          <w:rFonts w:ascii="Proxima Nova" w:eastAsia="Proxima Nova" w:hAnsi="Proxima Nova" w:cs="Proxima Nova"/>
        </w:rPr>
        <w:t xml:space="preserve">Perievent histogram (PETH; bin size: 0.03s) of DCMD firing frequency 2s before and after simulated collision between eye and object. </w:t>
      </w:r>
      <w:r>
        <w:rPr>
          <w:rFonts w:ascii="Proxima Nova" w:eastAsia="Proxima Nova" w:hAnsi="Proxima Nova" w:cs="Proxima Nova"/>
          <w:b/>
        </w:rPr>
        <w:t>(C)</w:t>
      </w:r>
      <w:r>
        <w:rPr>
          <w:rFonts w:ascii="Proxima Nova" w:eastAsia="Proxima Nova" w:hAnsi="Proxima Nova" w:cs="Proxima Nova"/>
        </w:rPr>
        <w:t xml:space="preserve"> Raster plot of DCMD spiking pattern across each pair of S and v over time. DCMD firing peaks around collision for objects approaching at -2m/s, and after collision for objects approaching faster. </w:t>
      </w:r>
    </w:p>
    <w:p w14:paraId="171DC31E" w14:textId="77777777" w:rsidR="003C0D30" w:rsidRDefault="00843536">
      <w:pPr>
        <w:pStyle w:val="Normal1"/>
        <w:jc w:val="center"/>
      </w:pPr>
      <w:r>
        <w:rPr>
          <w:noProof/>
          <w:lang w:val="en-US"/>
        </w:rPr>
        <w:drawing>
          <wp:inline distT="114300" distB="114300" distL="114300" distR="114300" wp14:anchorId="16F1EF57" wp14:editId="5A779CD1">
            <wp:extent cx="3559888" cy="624363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559888" cy="6243638"/>
                    </a:xfrm>
                    <a:prstGeom prst="rect">
                      <a:avLst/>
                    </a:prstGeom>
                    <a:ln/>
                  </pic:spPr>
                </pic:pic>
              </a:graphicData>
            </a:graphic>
          </wp:inline>
        </w:drawing>
      </w:r>
    </w:p>
    <w:p w14:paraId="6BD30806" w14:textId="77777777" w:rsidR="003C0D30" w:rsidRDefault="00843536">
      <w:pPr>
        <w:pStyle w:val="Normal1"/>
      </w:pPr>
      <w:r>
        <w:rPr>
          <w:rFonts w:ascii="Proxima Nova" w:eastAsia="Proxima Nova" w:hAnsi="Proxima Nova" w:cs="Proxima Nova"/>
          <w:b/>
        </w:rPr>
        <w:t>Fig 5. DCMD response to varying intertrial intervals.</w:t>
      </w:r>
      <w:r>
        <w:rPr>
          <w:rFonts w:ascii="Proxima Nova" w:eastAsia="Proxima Nova" w:hAnsi="Proxima Nova" w:cs="Proxima Nova"/>
        </w:rPr>
        <w:t xml:space="preserve"> Peak firing frequency is around 20, 45, and 75Hz for 1, 22.5, 45s ITI, respectively. The 45s ITI shows the most consistent and frequent firing of the DCMD, and is the ITI of choice for other experiments. </w:t>
      </w:r>
    </w:p>
    <w:p w14:paraId="19E7BBE1" w14:textId="77777777" w:rsidR="003C0D30" w:rsidRDefault="003C0D30">
      <w:pPr>
        <w:pStyle w:val="Normal1"/>
      </w:pPr>
    </w:p>
    <w:p w14:paraId="6A1F5737" w14:textId="77777777" w:rsidR="003C0D30" w:rsidRDefault="00843536">
      <w:pPr>
        <w:pStyle w:val="Normal1"/>
        <w:jc w:val="center"/>
      </w:pPr>
      <w:r>
        <w:rPr>
          <w:noProof/>
          <w:lang w:val="en-US"/>
        </w:rPr>
        <w:lastRenderedPageBreak/>
        <w:drawing>
          <wp:inline distT="114300" distB="114300" distL="114300" distR="114300" wp14:anchorId="39C7F151" wp14:editId="46817FC6">
            <wp:extent cx="4310063" cy="5294979"/>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4310063" cy="5294979"/>
                    </a:xfrm>
                    <a:prstGeom prst="rect">
                      <a:avLst/>
                    </a:prstGeom>
                    <a:ln/>
                  </pic:spPr>
                </pic:pic>
              </a:graphicData>
            </a:graphic>
          </wp:inline>
        </w:drawing>
      </w:r>
    </w:p>
    <w:p w14:paraId="4F61C6D3" w14:textId="77777777" w:rsidR="003C0D30" w:rsidRDefault="00843536">
      <w:pPr>
        <w:pStyle w:val="Normal1"/>
      </w:pPr>
      <w:r>
        <w:rPr>
          <w:rFonts w:ascii="Proxima Nova" w:eastAsia="Proxima Nova" w:hAnsi="Proxima Nova" w:cs="Proxima Nova"/>
          <w:b/>
        </w:rPr>
        <w:t>Fig 6. DCMD response to varying iPad screen brightness.</w:t>
      </w:r>
      <w:r>
        <w:rPr>
          <w:rFonts w:ascii="Proxima Nova" w:eastAsia="Proxima Nova" w:hAnsi="Proxima Nova" w:cs="Proxima Nova"/>
        </w:rPr>
        <w:t xml:space="preserve"> (top) At maximum brightness, DCMD firing rate is consistent and peaks at 95Hz. (bottom) At minimum brightness, firing rate peaks at 90Hz and is not significantly different from activity pattern at full screen brightness.</w:t>
      </w:r>
    </w:p>
    <w:p w14:paraId="7515716E" w14:textId="77777777" w:rsidR="003C0D30" w:rsidRDefault="003C0D30">
      <w:pPr>
        <w:pStyle w:val="Normal1"/>
      </w:pPr>
    </w:p>
    <w:p w14:paraId="52AD6E90" w14:textId="77777777" w:rsidR="003C0D30" w:rsidRDefault="00843536">
      <w:pPr>
        <w:pStyle w:val="Normal1"/>
        <w:jc w:val="center"/>
      </w:pPr>
      <w:r>
        <w:rPr>
          <w:rFonts w:ascii="Proxima Nova" w:eastAsia="Proxima Nova" w:hAnsi="Proxima Nova" w:cs="Proxima Nova"/>
          <w:b/>
          <w:sz w:val="36"/>
          <w:szCs w:val="36"/>
        </w:rPr>
        <w:t>Audience/Journals</w:t>
      </w:r>
    </w:p>
    <w:p w14:paraId="62776FD7" w14:textId="77777777" w:rsidR="003C0D30" w:rsidRDefault="00843536">
      <w:pPr>
        <w:pStyle w:val="Normal1"/>
      </w:pPr>
      <w:r>
        <w:rPr>
          <w:rFonts w:ascii="Proxima Nova" w:eastAsia="Proxima Nova" w:hAnsi="Proxima Nova" w:cs="Proxima Nova"/>
          <w:b/>
        </w:rPr>
        <w:t>JUNE</w:t>
      </w:r>
      <w:r>
        <w:rPr>
          <w:rFonts w:ascii="Proxima Nova" w:eastAsia="Proxima Nova" w:hAnsi="Proxima Nova" w:cs="Proxima Nova"/>
        </w:rPr>
        <w:t xml:space="preserve"> </w:t>
      </w:r>
    </w:p>
    <w:p w14:paraId="1B0A69AB" w14:textId="77777777" w:rsidR="003C0D30" w:rsidRDefault="00843536">
      <w:pPr>
        <w:pStyle w:val="Normal1"/>
        <w:numPr>
          <w:ilvl w:val="0"/>
          <w:numId w:val="1"/>
        </w:numPr>
        <w:ind w:hanging="360"/>
        <w:contextualSpacing/>
        <w:rPr>
          <w:rFonts w:ascii="Proxima Nova" w:eastAsia="Proxima Nova" w:hAnsi="Proxima Nova" w:cs="Proxima Nova"/>
        </w:rPr>
      </w:pPr>
      <w:r>
        <w:rPr>
          <w:rFonts w:ascii="Proxima Nova" w:eastAsia="Proxima Nova" w:hAnsi="Proxima Nova" w:cs="Proxima Nova"/>
        </w:rPr>
        <w:t>Deadline for spring issue: Jan 15</w:t>
      </w:r>
    </w:p>
    <w:p w14:paraId="7984816F" w14:textId="77777777" w:rsidR="003C0D30" w:rsidRDefault="00843536">
      <w:pPr>
        <w:pStyle w:val="Normal1"/>
        <w:numPr>
          <w:ilvl w:val="0"/>
          <w:numId w:val="1"/>
        </w:numPr>
        <w:ind w:hanging="360"/>
        <w:contextualSpacing/>
      </w:pPr>
      <w:r>
        <w:t xml:space="preserve">“Manuscripts should be accompanied by a cover letter from the corresponding author that briefly describes the significance and originality of the work, indicates that the manuscript has neither been published nor under consideration at another journal, indicates that the work adhered to appropriate ethical guidelines for any human and/or animal experimentation, discloses any potential competing interests, and indicates that all authors have agreed to submission of the manuscript and to pay any publication charges assessed (see below).  Contact information for at least four potential peer reviewers should also be included in the </w:t>
      </w:r>
      <w:r>
        <w:lastRenderedPageBreak/>
        <w:t>cover letter.  Potential reviewers should be experts in the field, able to objectively assess the manuscript, and not current or recent collaborators.”</w:t>
      </w:r>
    </w:p>
    <w:p w14:paraId="6B6687FE" w14:textId="77777777" w:rsidR="003C0D30" w:rsidRDefault="00843536">
      <w:pPr>
        <w:pStyle w:val="Normal1"/>
        <w:numPr>
          <w:ilvl w:val="0"/>
          <w:numId w:val="1"/>
        </w:numPr>
        <w:ind w:hanging="360"/>
        <w:contextualSpacing/>
      </w:pPr>
      <w:r>
        <w:t xml:space="preserve">Formatting guideline: </w:t>
      </w:r>
      <w:hyperlink r:id="rId20">
        <w:r>
          <w:rPr>
            <w:color w:val="1155CC"/>
            <w:u w:val="single"/>
          </w:rPr>
          <w:t>http://www.funjournal.org/for-authors/</w:t>
        </w:r>
      </w:hyperlink>
    </w:p>
    <w:p w14:paraId="577C011A" w14:textId="77777777" w:rsidR="003C0D30" w:rsidRDefault="003C0D30">
      <w:pPr>
        <w:pStyle w:val="Normal1"/>
      </w:pPr>
    </w:p>
    <w:p w14:paraId="4B431697" w14:textId="77777777" w:rsidR="003C0D30" w:rsidRDefault="00843536">
      <w:pPr>
        <w:pStyle w:val="Normal1"/>
        <w:jc w:val="center"/>
      </w:pPr>
      <w:r>
        <w:rPr>
          <w:rFonts w:ascii="Proxima Nova" w:eastAsia="Proxima Nova" w:hAnsi="Proxima Nova" w:cs="Proxima Nova"/>
          <w:b/>
          <w:sz w:val="36"/>
          <w:szCs w:val="36"/>
        </w:rPr>
        <w:t>Materials &amp; Methods</w:t>
      </w:r>
    </w:p>
    <w:p w14:paraId="67C67805" w14:textId="77777777" w:rsidR="003C0D30" w:rsidRDefault="00843536">
      <w:pPr>
        <w:pStyle w:val="Normal1"/>
      </w:pPr>
      <w:r>
        <w:rPr>
          <w:rFonts w:ascii="Proxima Nova" w:eastAsia="Proxima Nova" w:hAnsi="Proxima Nova" w:cs="Proxima Nova"/>
          <w:i/>
          <w:u w:val="single"/>
        </w:rPr>
        <w:t>Animals &amp; Electrophysiology Preparation</w:t>
      </w:r>
    </w:p>
    <w:p w14:paraId="43F73780" w14:textId="77777777" w:rsidR="003C0D30" w:rsidRDefault="00843536">
      <w:pPr>
        <w:pStyle w:val="Normal1"/>
      </w:pPr>
      <w:r>
        <w:rPr>
          <w:rFonts w:ascii="Proxima Nova" w:eastAsia="Proxima Nova" w:hAnsi="Proxima Nova" w:cs="Proxima Nova"/>
        </w:rPr>
        <w:t xml:space="preserve">Due to dependence on local availability and catching abilities, both adult and nymph, male and female, grasshoppers (species </w:t>
      </w:r>
      <w:proofErr w:type="spellStart"/>
      <w:r>
        <w:rPr>
          <w:rFonts w:ascii="Proxima Nova" w:eastAsia="Proxima Nova" w:hAnsi="Proxima Nova" w:cs="Proxima Nova"/>
          <w:i/>
        </w:rPr>
        <w:t>Melanoplus</w:t>
      </w:r>
      <w:proofErr w:type="spellEnd"/>
      <w:r>
        <w:rPr>
          <w:rFonts w:ascii="Proxima Nova" w:eastAsia="Proxima Nova" w:hAnsi="Proxima Nova" w:cs="Proxima Nova"/>
          <w:i/>
        </w:rPr>
        <w:t xml:space="preserve"> </w:t>
      </w:r>
      <w:proofErr w:type="spellStart"/>
      <w:r>
        <w:rPr>
          <w:rFonts w:ascii="Proxima Nova" w:eastAsia="Proxima Nova" w:hAnsi="Proxima Nova" w:cs="Proxima Nova"/>
          <w:i/>
        </w:rPr>
        <w:t>femurrubrum</w:t>
      </w:r>
      <w:proofErr w:type="spellEnd"/>
      <w:r>
        <w:rPr>
          <w:rFonts w:ascii="Proxima Nova" w:eastAsia="Proxima Nova" w:hAnsi="Proxima Nova" w:cs="Proxima Nova"/>
        </w:rPr>
        <w:t xml:space="preserve"> and </w:t>
      </w:r>
      <w:proofErr w:type="spellStart"/>
      <w:r>
        <w:rPr>
          <w:rFonts w:ascii="Proxima Nova" w:eastAsia="Proxima Nova" w:hAnsi="Proxima Nova" w:cs="Proxima Nova"/>
          <w:i/>
        </w:rPr>
        <w:t>Melanoplus</w:t>
      </w:r>
      <w:proofErr w:type="spellEnd"/>
      <w:r>
        <w:rPr>
          <w:rFonts w:ascii="Proxima Nova" w:eastAsia="Proxima Nova" w:hAnsi="Proxima Nova" w:cs="Proxima Nova"/>
          <w:i/>
        </w:rPr>
        <w:t xml:space="preserve"> </w:t>
      </w:r>
      <w:proofErr w:type="spellStart"/>
      <w:r>
        <w:rPr>
          <w:rFonts w:ascii="Proxima Nova" w:eastAsia="Proxima Nova" w:hAnsi="Proxima Nova" w:cs="Proxima Nova"/>
          <w:i/>
        </w:rPr>
        <w:t>differentialis</w:t>
      </w:r>
      <w:proofErr w:type="spellEnd"/>
      <w:r>
        <w:rPr>
          <w:rFonts w:ascii="Proxima Nova" w:eastAsia="Proxima Nova" w:hAnsi="Proxima Nova" w:cs="Proxima Nova"/>
        </w:rPr>
        <w:t xml:space="preserve">) were caught in Nichols Arboretum, MI, in June and July 2016. The animals were refrigerated (average temperature 3ºC) until the experiments (average 4 days). </w:t>
      </w:r>
    </w:p>
    <w:p w14:paraId="7E19019D" w14:textId="77777777" w:rsidR="003C0D30" w:rsidRDefault="003C0D30">
      <w:pPr>
        <w:pStyle w:val="Normal1"/>
      </w:pPr>
    </w:p>
    <w:p w14:paraId="205FD541" w14:textId="30DF61F5" w:rsidR="003C0D30" w:rsidRDefault="00843536">
      <w:pPr>
        <w:pStyle w:val="Normal1"/>
      </w:pPr>
      <w:r>
        <w:rPr>
          <w:rFonts w:ascii="Proxima Nova" w:eastAsia="Proxima Nova" w:hAnsi="Proxima Nova" w:cs="Proxima Nova"/>
        </w:rPr>
        <w:t xml:space="preserve">To prepare for extracellular recording of the DCMD neuron, the grasshopper, further anesthetized in ice for 15 min after storage in the fridge since being caught, was taped ventral side up onto a corkboard on the SpikerBox, with its head and part of the thorax exposed. Its head was pulled back by thread taped to the SpikerBox to expose the neck connectives, where the contralateral nerve cord and DCMD axon could be found. The neck </w:t>
      </w:r>
      <w:commentRangeStart w:id="134"/>
      <w:r>
        <w:rPr>
          <w:rFonts w:ascii="Proxima Nova" w:eastAsia="Proxima Nova" w:hAnsi="Proxima Nova" w:cs="Proxima Nova"/>
        </w:rPr>
        <w:t xml:space="preserve">connectives </w:t>
      </w:r>
      <w:commentRangeEnd w:id="134"/>
      <w:r w:rsidR="009B49BE">
        <w:rPr>
          <w:rStyle w:val="CommentReference"/>
        </w:rPr>
        <w:commentReference w:id="134"/>
      </w:r>
      <w:r>
        <w:rPr>
          <w:rFonts w:ascii="Proxima Nova" w:eastAsia="Proxima Nova" w:hAnsi="Proxima Nova" w:cs="Proxima Nova"/>
        </w:rPr>
        <w:t xml:space="preserve">could be seen with the naked eye, but an </w:t>
      </w:r>
      <w:proofErr w:type="spellStart"/>
      <w:r>
        <w:rPr>
          <w:rFonts w:ascii="Proxima Nova" w:eastAsia="Proxima Nova" w:hAnsi="Proxima Nova" w:cs="Proxima Nova"/>
        </w:rPr>
        <w:t>AmScope</w:t>
      </w:r>
      <w:proofErr w:type="spellEnd"/>
      <w:r>
        <w:rPr>
          <w:rFonts w:ascii="Proxima Nova" w:eastAsia="Proxima Nova" w:hAnsi="Proxima Nova" w:cs="Proxima Nova"/>
        </w:rPr>
        <w:t xml:space="preserve"> SE400-Z binocular microscope with 20X magnification was used for more precise visualization and electrode placement. A small incision in the middle of the neck was made using a 0.3mm insect pin. Then, the recording hook electrode (silver wire, 0.127mm), guided by the </w:t>
      </w:r>
      <w:del w:id="135" w:author="Mark Roper" w:date="2016-11-28T12:21:00Z">
        <w:r w:rsidDel="009B49BE">
          <w:rPr>
            <w:rFonts w:ascii="Proxima Nova" w:eastAsia="Proxima Nova" w:hAnsi="Proxima Nova" w:cs="Proxima Nova"/>
          </w:rPr>
          <w:delText xml:space="preserve">BYB </w:delText>
        </w:r>
      </w:del>
      <w:ins w:id="136" w:author="Mark Roper" w:date="2016-11-28T12:21:00Z">
        <w:r w:rsidR="009B49BE">
          <w:rPr>
            <w:rFonts w:ascii="Proxima Nova" w:eastAsia="Proxima Nova" w:hAnsi="Proxima Nova" w:cs="Proxima Nova"/>
          </w:rPr>
          <w:t>Backyard</w:t>
        </w:r>
      </w:ins>
      <w:ins w:id="137" w:author="Mark Roper" w:date="2016-11-28T12:26:00Z">
        <w:r w:rsidR="00023C09">
          <w:rPr>
            <w:rFonts w:ascii="Proxima Nova" w:eastAsia="Proxima Nova" w:hAnsi="Proxima Nova" w:cs="Proxima Nova"/>
          </w:rPr>
          <w:t xml:space="preserve"> Brains</w:t>
        </w:r>
      </w:ins>
      <w:ins w:id="138" w:author="Mark Roper" w:date="2016-11-28T12:21:00Z">
        <w:r w:rsidR="009B49BE">
          <w:rPr>
            <w:rFonts w:ascii="Proxima Nova" w:eastAsia="Proxima Nova" w:hAnsi="Proxima Nova" w:cs="Proxima Nova"/>
          </w:rPr>
          <w:t xml:space="preserve"> </w:t>
        </w:r>
      </w:ins>
      <w:r>
        <w:rPr>
          <w:rFonts w:ascii="Proxima Nova" w:eastAsia="Proxima Nova" w:hAnsi="Proxima Nova" w:cs="Proxima Nova"/>
        </w:rPr>
        <w:t xml:space="preserve">3D printed micromanipulator, was placed into the incision and around the neck connective contralateral to the eye that would be exposed to the visual stimuli and was insulated with Vaseline, which also kept the incised part from drying out. The reference electrode (silver map needle, 0.6mm diameter) was grounded in the </w:t>
      </w:r>
      <w:ins w:id="139" w:author="Mark Roper" w:date="2016-11-28T12:22:00Z">
        <w:r w:rsidR="009B49BE">
          <w:rPr>
            <w:rFonts w:ascii="Proxima Nova" w:eastAsia="Proxima Nova" w:hAnsi="Proxima Nova" w:cs="Proxima Nova"/>
          </w:rPr>
          <w:t xml:space="preserve">grasshopper’s </w:t>
        </w:r>
      </w:ins>
      <w:r>
        <w:rPr>
          <w:rFonts w:ascii="Proxima Nova" w:eastAsia="Proxima Nova" w:hAnsi="Proxima Nova" w:cs="Proxima Nova"/>
        </w:rPr>
        <w:t xml:space="preserve">thorax. </w:t>
      </w:r>
      <w:commentRangeStart w:id="140"/>
      <w:r>
        <w:rPr>
          <w:rFonts w:ascii="Proxima Nova" w:eastAsia="Proxima Nova" w:hAnsi="Proxima Nova" w:cs="Proxima Nova"/>
        </w:rPr>
        <w:t>Proper</w:t>
      </w:r>
      <w:commentRangeEnd w:id="140"/>
      <w:r w:rsidR="009B49BE">
        <w:rPr>
          <w:rStyle w:val="CommentReference"/>
        </w:rPr>
        <w:commentReference w:id="140"/>
      </w:r>
      <w:r>
        <w:rPr>
          <w:rFonts w:ascii="Proxima Nova" w:eastAsia="Proxima Nova" w:hAnsi="Proxima Nova" w:cs="Proxima Nova"/>
        </w:rPr>
        <w:t xml:space="preserve"> electrode position was confirmed by </w:t>
      </w:r>
      <w:ins w:id="141" w:author="Mark Roper" w:date="2016-11-28T12:24:00Z">
        <w:r w:rsidR="009B49BE">
          <w:rPr>
            <w:rFonts w:ascii="Proxima Nova" w:eastAsia="Proxima Nova" w:hAnsi="Proxima Nova" w:cs="Proxima Nova"/>
          </w:rPr>
          <w:t xml:space="preserve">recording </w:t>
        </w:r>
      </w:ins>
      <w:r>
        <w:rPr>
          <w:rFonts w:ascii="Proxima Nova" w:eastAsia="Proxima Nova" w:hAnsi="Proxima Nova" w:cs="Proxima Nova"/>
        </w:rPr>
        <w:t xml:space="preserve">DCMD responses </w:t>
      </w:r>
      <w:ins w:id="142" w:author="Mark Roper" w:date="2016-11-28T12:25:00Z">
        <w:r w:rsidR="00023C09">
          <w:rPr>
            <w:rFonts w:ascii="Proxima Nova" w:eastAsia="Proxima Nova" w:hAnsi="Proxima Nova" w:cs="Proxima Nova"/>
          </w:rPr>
          <w:t xml:space="preserve">(see below) </w:t>
        </w:r>
      </w:ins>
      <w:del w:id="143" w:author="Mark Roper" w:date="2016-11-28T12:25:00Z">
        <w:r w:rsidDel="00023C09">
          <w:rPr>
            <w:rFonts w:ascii="Proxima Nova" w:eastAsia="Proxima Nova" w:hAnsi="Proxima Nova" w:cs="Proxima Nova"/>
          </w:rPr>
          <w:delText xml:space="preserve">to </w:delText>
        </w:r>
      </w:del>
      <w:ins w:id="144" w:author="Mark Roper" w:date="2016-11-28T12:25:00Z">
        <w:r w:rsidR="00023C09">
          <w:rPr>
            <w:rFonts w:ascii="Proxima Nova" w:eastAsia="Proxima Nova" w:hAnsi="Proxima Nova" w:cs="Proxima Nova"/>
          </w:rPr>
          <w:t xml:space="preserve">when </w:t>
        </w:r>
      </w:ins>
      <w:del w:id="145" w:author="Mark Roper" w:date="2016-11-28T12:25:00Z">
        <w:r w:rsidDel="00023C09">
          <w:rPr>
            <w:rFonts w:ascii="Proxima Nova" w:eastAsia="Proxima Nova" w:hAnsi="Proxima Nova" w:cs="Proxima Nova"/>
          </w:rPr>
          <w:delText xml:space="preserve">exposure of </w:delText>
        </w:r>
      </w:del>
      <w:r>
        <w:rPr>
          <w:rFonts w:ascii="Proxima Nova" w:eastAsia="Proxima Nova" w:hAnsi="Proxima Nova" w:cs="Proxima Nova"/>
        </w:rPr>
        <w:t xml:space="preserve">the grasshopper </w:t>
      </w:r>
      <w:ins w:id="146" w:author="Mark Roper" w:date="2016-11-28T12:25:00Z">
        <w:r w:rsidR="00023C09">
          <w:rPr>
            <w:rFonts w:ascii="Proxima Nova" w:eastAsia="Proxima Nova" w:hAnsi="Proxima Nova" w:cs="Proxima Nova"/>
          </w:rPr>
          <w:t xml:space="preserve">was exposed </w:t>
        </w:r>
      </w:ins>
      <w:r>
        <w:rPr>
          <w:rFonts w:ascii="Proxima Nova" w:eastAsia="Proxima Nova" w:hAnsi="Proxima Nova" w:cs="Proxima Nova"/>
        </w:rPr>
        <w:t xml:space="preserve">to an approaching plastic stick. For the experiment to begin, the longitudinal axis of the grasshopper’s body was oriented parallel to the iPad 10cm away such that the angle between the eye and the </w:t>
      </w:r>
      <w:proofErr w:type="spellStart"/>
      <w:r>
        <w:rPr>
          <w:rFonts w:ascii="Proxima Nova" w:eastAsia="Proxima Nova" w:hAnsi="Proxima Nova" w:cs="Proxima Nova"/>
        </w:rPr>
        <w:t>center</w:t>
      </w:r>
      <w:proofErr w:type="spellEnd"/>
      <w:r>
        <w:rPr>
          <w:rFonts w:ascii="Proxima Nova" w:eastAsia="Proxima Nova" w:hAnsi="Proxima Nova" w:cs="Proxima Nova"/>
        </w:rPr>
        <w:t xml:space="preserve"> of the screen was less than 1º. The setup was placed inside a cardboard box for maximal surrounding darkness during all experiments except the brightness tests.  </w:t>
      </w:r>
    </w:p>
    <w:p w14:paraId="1784E3C6" w14:textId="77777777" w:rsidR="003C0D30" w:rsidRDefault="003C0D30">
      <w:pPr>
        <w:pStyle w:val="Normal1"/>
      </w:pPr>
    </w:p>
    <w:p w14:paraId="6022EF81" w14:textId="77777777" w:rsidR="003C0D30" w:rsidRDefault="00843536">
      <w:pPr>
        <w:pStyle w:val="Normal1"/>
      </w:pPr>
      <w:r>
        <w:rPr>
          <w:rFonts w:ascii="Proxima Nova" w:eastAsia="Proxima Nova" w:hAnsi="Proxima Nova" w:cs="Proxima Nova"/>
          <w:i/>
          <w:u w:val="single"/>
        </w:rPr>
        <w:t>Visual Stimuli &amp; Spike Amplification, Recording, and Sorting</w:t>
      </w:r>
    </w:p>
    <w:p w14:paraId="374B1A21" w14:textId="22A718AE" w:rsidR="003C0D30" w:rsidRDefault="00843536">
      <w:pPr>
        <w:pStyle w:val="Normal1"/>
      </w:pPr>
      <w:r>
        <w:rPr>
          <w:rFonts w:ascii="Proxima Nova" w:eastAsia="Proxima Nova" w:hAnsi="Proxima Nova" w:cs="Proxima Nova"/>
        </w:rPr>
        <w:t xml:space="preserve">Electrophysiological measurements were carried out using the low-cost and open-source bioamplifier, the </w:t>
      </w:r>
      <w:proofErr w:type="spellStart"/>
      <w:r>
        <w:rPr>
          <w:rFonts w:ascii="Proxima Nova" w:eastAsia="Proxima Nova" w:hAnsi="Proxima Nova" w:cs="Proxima Nova"/>
        </w:rPr>
        <w:t>Spikerbox</w:t>
      </w:r>
      <w:proofErr w:type="spellEnd"/>
      <w:r>
        <w:rPr>
          <w:rFonts w:ascii="Proxima Nova" w:eastAsia="Proxima Nova" w:hAnsi="Proxima Nova" w:cs="Proxima Nova"/>
        </w:rPr>
        <w:t xml:space="preserve"> v.1.3c, developed by </w:t>
      </w:r>
      <w:ins w:id="147" w:author="Mark Roper" w:date="2016-11-28T12:26:00Z">
        <w:r w:rsidR="00023C09">
          <w:rPr>
            <w:rFonts w:ascii="Proxima Nova" w:eastAsia="Proxima Nova" w:hAnsi="Proxima Nova" w:cs="Proxima Nova"/>
          </w:rPr>
          <w:t>Backyard Brains</w:t>
        </w:r>
      </w:ins>
      <w:ins w:id="148" w:author="Mark Roper" w:date="2016-11-28T12:30:00Z">
        <w:r w:rsidR="00023C09">
          <w:rPr>
            <w:rFonts w:ascii="Proxima Nova" w:eastAsia="Proxima Nova" w:hAnsi="Proxima Nova" w:cs="Proxima Nova"/>
          </w:rPr>
          <w:t xml:space="preserve"> (BYB)</w:t>
        </w:r>
      </w:ins>
      <w:del w:id="149" w:author="Mark Roper" w:date="2016-11-28T12:26:00Z">
        <w:r w:rsidDel="00023C09">
          <w:rPr>
            <w:rFonts w:ascii="Proxima Nova" w:eastAsia="Proxima Nova" w:hAnsi="Proxima Nova" w:cs="Proxima Nova"/>
          </w:rPr>
          <w:delText>BYB</w:delText>
        </w:r>
      </w:del>
      <w:r>
        <w:rPr>
          <w:rFonts w:ascii="Proxima Nova" w:eastAsia="Proxima Nova" w:hAnsi="Proxima Nova" w:cs="Proxima Nova"/>
        </w:rPr>
        <w:t xml:space="preserve">. The SpikerBox has a 4x gain instrumentation amplifier, 220x gain amplifier bandpass-filtered 340-1300Hz, and a 20x gain audio amplifier. It also contains an </w:t>
      </w:r>
      <w:commentRangeStart w:id="150"/>
      <w:r>
        <w:rPr>
          <w:rFonts w:ascii="Proxima Nova" w:eastAsia="Proxima Nova" w:hAnsi="Proxima Nova" w:cs="Proxima Nova"/>
        </w:rPr>
        <w:t xml:space="preserve">input </w:t>
      </w:r>
      <w:commentRangeEnd w:id="150"/>
      <w:r w:rsidR="00023C09">
        <w:rPr>
          <w:rStyle w:val="CommentReference"/>
        </w:rPr>
        <w:commentReference w:id="150"/>
      </w:r>
      <w:r>
        <w:rPr>
          <w:rFonts w:ascii="Proxima Nova" w:eastAsia="Proxima Nova" w:hAnsi="Proxima Nova" w:cs="Proxima Nova"/>
        </w:rPr>
        <w:t xml:space="preserve">port for a </w:t>
      </w:r>
      <w:proofErr w:type="spellStart"/>
      <w:r>
        <w:rPr>
          <w:rFonts w:ascii="Proxima Nova" w:eastAsia="Proxima Nova" w:hAnsi="Proxima Nova" w:cs="Proxima Nova"/>
        </w:rPr>
        <w:t>Radioshack</w:t>
      </w:r>
      <w:proofErr w:type="spellEnd"/>
      <w:r>
        <w:rPr>
          <w:rFonts w:ascii="Proxima Nova" w:eastAsia="Proxima Nova" w:hAnsi="Proxima Nova" w:cs="Proxima Nova"/>
        </w:rPr>
        <w:t xml:space="preserve"> mini speaker (blue port and cable) and an output port for laptops and smartphones (green port and cable) to make neural activity audible and </w:t>
      </w:r>
      <w:del w:id="151" w:author="Mark Roper" w:date="2016-11-28T12:29:00Z">
        <w:r w:rsidDel="00023C09">
          <w:rPr>
            <w:rFonts w:ascii="Proxima Nova" w:eastAsia="Proxima Nova" w:hAnsi="Proxima Nova" w:cs="Proxima Nova"/>
          </w:rPr>
          <w:delText>visual</w:delText>
        </w:r>
      </w:del>
      <w:ins w:id="152" w:author="Mark Roper" w:date="2016-11-28T12:29:00Z">
        <w:r w:rsidR="00023C09">
          <w:rPr>
            <w:rFonts w:ascii="Proxima Nova" w:eastAsia="Proxima Nova" w:hAnsi="Proxima Nova" w:cs="Proxima Nova"/>
          </w:rPr>
          <w:t>recordable</w:t>
        </w:r>
      </w:ins>
      <w:r>
        <w:rPr>
          <w:rFonts w:ascii="Proxima Nova" w:eastAsia="Proxima Nova" w:hAnsi="Proxima Nova" w:cs="Proxima Nova"/>
        </w:rPr>
        <w:t xml:space="preserve">. </w:t>
      </w:r>
      <w:commentRangeStart w:id="153"/>
      <w:r>
        <w:rPr>
          <w:rFonts w:ascii="Proxima Nova" w:eastAsia="Proxima Nova" w:hAnsi="Proxima Nova" w:cs="Proxima Nova"/>
        </w:rPr>
        <w:t xml:space="preserve">During all experiments, the blue and green cables were connected. </w:t>
      </w:r>
      <w:commentRangeEnd w:id="153"/>
      <w:r w:rsidR="00023C09">
        <w:rPr>
          <w:rStyle w:val="CommentReference"/>
        </w:rPr>
        <w:commentReference w:id="153"/>
      </w:r>
    </w:p>
    <w:p w14:paraId="57363DE7" w14:textId="77777777" w:rsidR="003C0D30" w:rsidRDefault="003C0D30">
      <w:pPr>
        <w:pStyle w:val="Normal1"/>
      </w:pPr>
    </w:p>
    <w:p w14:paraId="56F19F8F" w14:textId="65DAA262" w:rsidR="003C0D30" w:rsidRDefault="00843536">
      <w:pPr>
        <w:pStyle w:val="Normal1"/>
      </w:pPr>
      <w:r>
        <w:rPr>
          <w:rFonts w:ascii="Proxima Nova" w:eastAsia="Proxima Nova" w:hAnsi="Proxima Nova" w:cs="Proxima Nova"/>
        </w:rPr>
        <w:t xml:space="preserve">The </w:t>
      </w:r>
      <w:commentRangeStart w:id="154"/>
      <w:r>
        <w:rPr>
          <w:rFonts w:ascii="Proxima Nova" w:eastAsia="Proxima Nova" w:hAnsi="Proxima Nova" w:cs="Proxima Nova"/>
        </w:rPr>
        <w:t xml:space="preserve">BYB </w:t>
      </w:r>
      <w:commentRangeEnd w:id="154"/>
      <w:r w:rsidR="00023C09">
        <w:rPr>
          <w:rStyle w:val="CommentReference"/>
        </w:rPr>
        <w:commentReference w:id="154"/>
      </w:r>
      <w:r>
        <w:rPr>
          <w:rFonts w:ascii="Proxima Nova" w:eastAsia="Proxima Nova" w:hAnsi="Proxima Nova" w:cs="Proxima Nova"/>
        </w:rPr>
        <w:t xml:space="preserve">SpikeRecorder iPad application provides both the monocular visual stimuli and recording of DCMD activity. Visual stimuli consisted of expanding dark </w:t>
      </w:r>
      <w:del w:id="155" w:author="Mark Roper" w:date="2016-11-28T12:32:00Z">
        <w:r w:rsidDel="00023C09">
          <w:rPr>
            <w:rFonts w:ascii="Proxima Nova" w:eastAsia="Proxima Nova" w:hAnsi="Proxima Nova" w:cs="Proxima Nova"/>
          </w:rPr>
          <w:delText xml:space="preserve">circles </w:delText>
        </w:r>
      </w:del>
      <w:ins w:id="156" w:author="Mark Roper" w:date="2016-11-28T12:32:00Z">
        <w:r w:rsidR="00023C09">
          <w:rPr>
            <w:rFonts w:ascii="Proxima Nova" w:eastAsia="Proxima Nova" w:hAnsi="Proxima Nova" w:cs="Proxima Nova"/>
          </w:rPr>
          <w:t xml:space="preserve">dots </w:t>
        </w:r>
      </w:ins>
      <w:r>
        <w:rPr>
          <w:rFonts w:ascii="Proxima Nova" w:eastAsia="Proxima Nova" w:hAnsi="Proxima Nova" w:cs="Proxima Nova"/>
        </w:rPr>
        <w:t xml:space="preserve">(of various </w:t>
      </w:r>
      <w:ins w:id="157" w:author="Mark Roper" w:date="2016-11-28T12:32:00Z">
        <w:r w:rsidR="00023C09">
          <w:rPr>
            <w:rFonts w:ascii="Proxima Nova" w:eastAsia="Proxima Nova" w:hAnsi="Proxima Nova" w:cs="Proxima Nova"/>
          </w:rPr>
          <w:t xml:space="preserve">initial </w:t>
        </w:r>
      </w:ins>
      <w:r>
        <w:rPr>
          <w:rFonts w:ascii="Proxima Nova" w:eastAsia="Proxima Nova" w:hAnsi="Proxima Nova" w:cs="Proxima Nova"/>
        </w:rPr>
        <w:t xml:space="preserve">radii, S, and velocities, v) on a white background to simulate an approaching and colliding object. </w:t>
      </w:r>
      <w:del w:id="158" w:author="Mark Roper" w:date="2016-11-28T12:35:00Z">
        <w:r w:rsidDel="00E4360B">
          <w:rPr>
            <w:rFonts w:ascii="Proxima Nova" w:eastAsia="Proxima Nova" w:hAnsi="Proxima Nova" w:cs="Proxima Nova"/>
          </w:rPr>
          <w:delText xml:space="preserve">Stimuli of </w:delText>
        </w:r>
      </w:del>
      <w:del w:id="159" w:author="Mark Roper" w:date="2016-11-28T12:33:00Z">
        <w:r w:rsidDel="00023C09">
          <w:rPr>
            <w:rFonts w:ascii="Proxima Nova" w:eastAsia="Proxima Nova" w:hAnsi="Proxima Nova" w:cs="Proxima Nova"/>
          </w:rPr>
          <w:delText xml:space="preserve">pairs </w:delText>
        </w:r>
      </w:del>
      <w:del w:id="160" w:author="Mark Roper" w:date="2016-11-28T12:35:00Z">
        <w:r w:rsidDel="00E4360B">
          <w:rPr>
            <w:rFonts w:ascii="Proxima Nova" w:eastAsia="Proxima Nova" w:hAnsi="Proxima Nova" w:cs="Proxima Nova"/>
          </w:rPr>
          <w:delText xml:space="preserve">of S and v are randomly presented by the application. </w:delText>
        </w:r>
      </w:del>
      <w:r>
        <w:rPr>
          <w:rFonts w:ascii="Proxima Nova" w:eastAsia="Proxima Nova" w:hAnsi="Proxima Nova" w:cs="Proxima Nova"/>
        </w:rPr>
        <w:t>Parameters in the application include: distance between subject and stimulus/screen</w:t>
      </w:r>
      <w:ins w:id="161" w:author="Mark Roper" w:date="2016-11-28T12:35:00Z">
        <w:r w:rsidR="00E4360B">
          <w:rPr>
            <w:rFonts w:ascii="Proxima Nova" w:eastAsia="Proxima Nova" w:hAnsi="Proxima Nova" w:cs="Proxima Nova"/>
          </w:rPr>
          <w:t xml:space="preserve"> (fixed at 10cm)</w:t>
        </w:r>
      </w:ins>
      <w:r>
        <w:rPr>
          <w:rFonts w:ascii="Proxima Nova" w:eastAsia="Proxima Nova" w:hAnsi="Proxima Nova" w:cs="Proxima Nova"/>
        </w:rPr>
        <w:t>, object size</w:t>
      </w:r>
      <w:ins w:id="162" w:author="Mark Roper" w:date="2016-11-28T12:35:00Z">
        <w:r w:rsidR="00E4360B">
          <w:rPr>
            <w:rFonts w:ascii="Proxima Nova" w:eastAsia="Proxima Nova" w:hAnsi="Proxima Nova" w:cs="Proxima Nova"/>
          </w:rPr>
          <w:t xml:space="preserve"> S (list all S)</w:t>
        </w:r>
      </w:ins>
      <w:r>
        <w:rPr>
          <w:rFonts w:ascii="Proxima Nova" w:eastAsia="Proxima Nova" w:hAnsi="Proxima Nova" w:cs="Proxima Nova"/>
        </w:rPr>
        <w:t xml:space="preserve"> and velocity</w:t>
      </w:r>
      <w:ins w:id="163" w:author="Mark Roper" w:date="2016-11-28T12:35:00Z">
        <w:r w:rsidR="00E4360B">
          <w:rPr>
            <w:rFonts w:ascii="Proxima Nova" w:eastAsia="Proxima Nova" w:hAnsi="Proxima Nova" w:cs="Proxima Nova"/>
          </w:rPr>
          <w:t xml:space="preserve"> (list all v)</w:t>
        </w:r>
      </w:ins>
      <w:r>
        <w:rPr>
          <w:rFonts w:ascii="Proxima Nova" w:eastAsia="Proxima Nova" w:hAnsi="Proxima Nova" w:cs="Proxima Nova"/>
        </w:rPr>
        <w:t>, inter</w:t>
      </w:r>
      <w:ins w:id="164" w:author="Mark Roper" w:date="2016-11-28T12:34:00Z">
        <w:r w:rsidR="00023C09">
          <w:rPr>
            <w:rFonts w:ascii="Proxima Nova" w:eastAsia="Proxima Nova" w:hAnsi="Proxima Nova" w:cs="Proxima Nova"/>
          </w:rPr>
          <w:t>-</w:t>
        </w:r>
      </w:ins>
      <w:r>
        <w:rPr>
          <w:rFonts w:ascii="Proxima Nova" w:eastAsia="Proxima Nova" w:hAnsi="Proxima Nova" w:cs="Proxima Nova"/>
        </w:rPr>
        <w:t>trial interval</w:t>
      </w:r>
      <w:ins w:id="165" w:author="Mark Roper" w:date="2016-11-28T12:36:00Z">
        <w:r w:rsidR="00E4360B">
          <w:rPr>
            <w:rFonts w:ascii="Proxima Nova" w:eastAsia="Proxima Nova" w:hAnsi="Proxima Nova" w:cs="Proxima Nova"/>
          </w:rPr>
          <w:t xml:space="preserve"> (list all v) (this was the amount of time between the end of the previous </w:t>
        </w:r>
      </w:ins>
      <w:ins w:id="166" w:author="Mark Roper" w:date="2016-11-28T12:37:00Z">
        <w:r w:rsidR="00E4360B">
          <w:rPr>
            <w:rFonts w:ascii="Proxima Nova" w:eastAsia="Proxima Nova" w:hAnsi="Proxima Nova" w:cs="Proxima Nova"/>
          </w:rPr>
          <w:t>visual display</w:t>
        </w:r>
      </w:ins>
      <w:ins w:id="167" w:author="Mark Roper" w:date="2016-11-28T12:36:00Z">
        <w:r w:rsidR="00E4360B">
          <w:rPr>
            <w:rFonts w:ascii="Proxima Nova" w:eastAsia="Proxima Nova" w:hAnsi="Proxima Nova" w:cs="Proxima Nova"/>
          </w:rPr>
          <w:t xml:space="preserve"> and the </w:t>
        </w:r>
      </w:ins>
      <w:ins w:id="168" w:author="Mark Roper" w:date="2016-11-28T12:38:00Z">
        <w:r w:rsidR="00E4360B">
          <w:rPr>
            <w:rFonts w:ascii="Proxima Nova" w:eastAsia="Proxima Nova" w:hAnsi="Proxima Nova" w:cs="Proxima Nova"/>
          </w:rPr>
          <w:t>commencement</w:t>
        </w:r>
      </w:ins>
      <w:ins w:id="169" w:author="Mark Roper" w:date="2016-11-28T12:36:00Z">
        <w:r w:rsidR="00E4360B">
          <w:rPr>
            <w:rFonts w:ascii="Proxima Nova" w:eastAsia="Proxima Nova" w:hAnsi="Proxima Nova" w:cs="Proxima Nova"/>
          </w:rPr>
          <w:t xml:space="preserve"> of the next</w:t>
        </w:r>
      </w:ins>
      <w:ins w:id="170" w:author="Mark Roper" w:date="2016-11-28T12:38:00Z">
        <w:r w:rsidR="00E4360B">
          <w:rPr>
            <w:rFonts w:ascii="Proxima Nova" w:eastAsia="Proxima Nova" w:hAnsi="Proxima Nova" w:cs="Proxima Nova"/>
          </w:rPr>
          <w:t xml:space="preserve"> looming</w:t>
        </w:r>
      </w:ins>
      <w:ins w:id="171" w:author="Mark Roper" w:date="2016-11-28T12:36:00Z">
        <w:r w:rsidR="00E4360B">
          <w:rPr>
            <w:rFonts w:ascii="Proxima Nova" w:eastAsia="Proxima Nova" w:hAnsi="Proxima Nova" w:cs="Proxima Nova"/>
          </w:rPr>
          <w:t xml:space="preserve"> trial</w:t>
        </w:r>
      </w:ins>
      <w:ins w:id="172" w:author="Mark Roper" w:date="2016-11-28T12:37:00Z">
        <w:r w:rsidR="00E4360B">
          <w:rPr>
            <w:rFonts w:ascii="Proxima Nova" w:eastAsia="Proxima Nova" w:hAnsi="Proxima Nova" w:cs="Proxima Nova"/>
          </w:rPr>
          <w:t>,</w:t>
        </w:r>
      </w:ins>
      <w:ins w:id="173" w:author="Mark Roper" w:date="2016-11-28T12:36:00Z">
        <w:r w:rsidR="00E4360B">
          <w:rPr>
            <w:rFonts w:ascii="Proxima Nova" w:eastAsia="Proxima Nova" w:hAnsi="Proxima Nova" w:cs="Proxima Nova"/>
          </w:rPr>
          <w:t xml:space="preserve"> the iPad displays a </w:t>
        </w:r>
        <w:commentRangeStart w:id="174"/>
        <w:r w:rsidR="00E4360B">
          <w:rPr>
            <w:rFonts w:ascii="Proxima Nova" w:eastAsia="Proxima Nova" w:hAnsi="Proxima Nova" w:cs="Proxima Nova"/>
          </w:rPr>
          <w:t xml:space="preserve">blank white screen </w:t>
        </w:r>
      </w:ins>
      <w:commentRangeEnd w:id="174"/>
      <w:ins w:id="175" w:author="Mark Roper" w:date="2016-11-28T12:37:00Z">
        <w:r w:rsidR="00E4360B">
          <w:rPr>
            <w:rStyle w:val="CommentReference"/>
          </w:rPr>
          <w:commentReference w:id="174"/>
        </w:r>
      </w:ins>
      <w:ins w:id="176" w:author="Mark Roper" w:date="2016-11-28T12:36:00Z">
        <w:r w:rsidR="00E4360B">
          <w:rPr>
            <w:rFonts w:ascii="Proxima Nova" w:eastAsia="Proxima Nova" w:hAnsi="Proxima Nova" w:cs="Proxima Nova"/>
          </w:rPr>
          <w:t>during this interval</w:t>
        </w:r>
      </w:ins>
      <w:ins w:id="177" w:author="Mark Roper" w:date="2016-11-28T12:38:00Z">
        <w:r w:rsidR="00E4360B">
          <w:rPr>
            <w:rFonts w:ascii="Proxima Nova" w:eastAsia="Proxima Nova" w:hAnsi="Proxima Nova" w:cs="Proxima Nova"/>
          </w:rPr>
          <w:t>)</w:t>
        </w:r>
      </w:ins>
      <w:r>
        <w:rPr>
          <w:rFonts w:ascii="Proxima Nova" w:eastAsia="Proxima Nova" w:hAnsi="Proxima Nova" w:cs="Proxima Nova"/>
        </w:rPr>
        <w:t xml:space="preserve">, and number of trials. </w:t>
      </w:r>
      <w:ins w:id="178" w:author="Mark Roper" w:date="2016-11-28T12:35:00Z">
        <w:r w:rsidR="00E4360B">
          <w:rPr>
            <w:rFonts w:ascii="Proxima Nova" w:eastAsia="Proxima Nova" w:hAnsi="Proxima Nova" w:cs="Proxima Nova"/>
          </w:rPr>
          <w:t xml:space="preserve">Stimuli of particular parameters S and v are </w:t>
        </w:r>
      </w:ins>
      <w:ins w:id="179" w:author="Mark Roper" w:date="2016-11-28T12:39:00Z">
        <w:r w:rsidR="00E4360B">
          <w:rPr>
            <w:rFonts w:ascii="Proxima Nova" w:eastAsia="Proxima Nova" w:hAnsi="Proxima Nova" w:cs="Proxima Nova"/>
          </w:rPr>
          <w:t>pseudo-</w:t>
        </w:r>
      </w:ins>
      <w:ins w:id="180" w:author="Mark Roper" w:date="2016-11-28T12:35:00Z">
        <w:r w:rsidR="00E4360B">
          <w:rPr>
            <w:rFonts w:ascii="Proxima Nova" w:eastAsia="Proxima Nova" w:hAnsi="Proxima Nova" w:cs="Proxima Nova"/>
          </w:rPr>
          <w:t>randomly presented by the application</w:t>
        </w:r>
      </w:ins>
      <w:ins w:id="181" w:author="Mark Roper" w:date="2016-11-28T12:39:00Z">
        <w:r w:rsidR="00E4360B">
          <w:rPr>
            <w:rFonts w:ascii="Proxima Nova" w:eastAsia="Proxima Nova" w:hAnsi="Proxima Nova" w:cs="Proxima Nova"/>
          </w:rPr>
          <w:t xml:space="preserve"> such that each parameter</w:t>
        </w:r>
        <w:commentRangeStart w:id="182"/>
        <w:r w:rsidR="00E4360B">
          <w:rPr>
            <w:rFonts w:ascii="Proxima Nova" w:eastAsia="Proxima Nova" w:hAnsi="Proxima Nova" w:cs="Proxima Nova"/>
          </w:rPr>
          <w:t xml:space="preserve"> is repeated 15 times</w:t>
        </w:r>
        <w:commentRangeEnd w:id="182"/>
        <w:r w:rsidR="00E4360B">
          <w:rPr>
            <w:rStyle w:val="CommentReference"/>
          </w:rPr>
          <w:commentReference w:id="182"/>
        </w:r>
      </w:ins>
      <w:ins w:id="183" w:author="Mark Roper" w:date="2016-11-28T12:35:00Z">
        <w:r w:rsidR="00E4360B">
          <w:rPr>
            <w:rFonts w:ascii="Proxima Nova" w:eastAsia="Proxima Nova" w:hAnsi="Proxima Nova" w:cs="Proxima Nova"/>
          </w:rPr>
          <w:t>.</w:t>
        </w:r>
      </w:ins>
      <w:ins w:id="184" w:author="Mark Roper" w:date="2016-11-28T12:36:00Z">
        <w:r w:rsidR="00E4360B">
          <w:rPr>
            <w:rFonts w:ascii="Proxima Nova" w:eastAsia="Proxima Nova" w:hAnsi="Proxima Nova" w:cs="Proxima Nova"/>
          </w:rPr>
          <w:t xml:space="preserve"> </w:t>
        </w:r>
      </w:ins>
      <w:r>
        <w:rPr>
          <w:rFonts w:ascii="Proxima Nova" w:eastAsia="Proxima Nova" w:hAnsi="Proxima Nova" w:cs="Proxima Nova"/>
        </w:rPr>
        <w:t xml:space="preserve">Recordings were done in the dark for maximal contrast intensity. </w:t>
      </w:r>
      <w:r>
        <w:rPr>
          <w:rFonts w:ascii="Proxima Nova" w:eastAsia="Proxima Nova" w:hAnsi="Proxima Nova" w:cs="Proxima Nova"/>
        </w:rPr>
        <w:lastRenderedPageBreak/>
        <w:t xml:space="preserve">Spikes were sorted from noise after recording in the </w:t>
      </w:r>
      <w:ins w:id="185" w:author="Mark Roper" w:date="2016-11-28T12:58:00Z">
        <w:r w:rsidR="005505F4">
          <w:rPr>
            <w:rFonts w:ascii="Proxima Nova" w:eastAsia="Proxima Nova" w:hAnsi="Proxima Nova" w:cs="Proxima Nova"/>
          </w:rPr>
          <w:t>i</w:t>
        </w:r>
      </w:ins>
      <w:ins w:id="186" w:author="Mark Roper" w:date="2016-11-28T12:40:00Z">
        <w:r w:rsidR="00E4360B">
          <w:rPr>
            <w:rFonts w:ascii="Proxima Nova" w:eastAsia="Proxima Nova" w:hAnsi="Proxima Nova" w:cs="Proxima Nova"/>
          </w:rPr>
          <w:t xml:space="preserve">Pad </w:t>
        </w:r>
      </w:ins>
      <w:r>
        <w:rPr>
          <w:rFonts w:ascii="Proxima Nova" w:eastAsia="Proxima Nova" w:hAnsi="Proxima Nova" w:cs="Proxima Nova"/>
        </w:rPr>
        <w:t xml:space="preserve">application. Sorting the spikes from one recording for one trial (one S, one v) allowed global sorting for the rest of the trials in one </w:t>
      </w:r>
      <w:commentRangeStart w:id="187"/>
      <w:r>
        <w:rPr>
          <w:rFonts w:ascii="Proxima Nova" w:eastAsia="Proxima Nova" w:hAnsi="Proxima Nova" w:cs="Proxima Nova"/>
        </w:rPr>
        <w:t>experiment</w:t>
      </w:r>
      <w:commentRangeEnd w:id="187"/>
      <w:r w:rsidR="00E4360B">
        <w:rPr>
          <w:rStyle w:val="CommentReference"/>
        </w:rPr>
        <w:commentReference w:id="187"/>
      </w:r>
      <w:r>
        <w:rPr>
          <w:rFonts w:ascii="Proxima Nova" w:eastAsia="Proxima Nova" w:hAnsi="Proxima Nova" w:cs="Proxima Nova"/>
        </w:rPr>
        <w:t xml:space="preserve">. </w:t>
      </w:r>
    </w:p>
    <w:p w14:paraId="0E830639" w14:textId="77777777" w:rsidR="003C0D30" w:rsidRDefault="003C0D30">
      <w:pPr>
        <w:pStyle w:val="Normal1"/>
      </w:pPr>
    </w:p>
    <w:p w14:paraId="539260F1" w14:textId="77777777" w:rsidR="003C0D30" w:rsidRDefault="00843536">
      <w:pPr>
        <w:pStyle w:val="Normal1"/>
      </w:pPr>
      <w:r>
        <w:rPr>
          <w:rFonts w:ascii="Proxima Nova" w:eastAsia="Proxima Nova" w:hAnsi="Proxima Nova" w:cs="Proxima Nova"/>
          <w:i/>
          <w:u w:val="single"/>
        </w:rPr>
        <w:t>Checking the synchronization between simulated and recorded time of collision</w:t>
      </w:r>
    </w:p>
    <w:p w14:paraId="319DEC25" w14:textId="77777777" w:rsidR="003C0D30" w:rsidRDefault="00843536">
      <w:pPr>
        <w:pStyle w:val="Normal1"/>
      </w:pPr>
      <w:commentRangeStart w:id="188"/>
      <w:r>
        <w:rPr>
          <w:rFonts w:ascii="Proxima Nova" w:eastAsia="Proxima Nova" w:hAnsi="Proxima Nova" w:cs="Proxima Nova"/>
          <w:color w:val="FF0000"/>
        </w:rPr>
        <w:t>[How to include this section?]</w:t>
      </w:r>
      <w:commentRangeEnd w:id="188"/>
      <w:r w:rsidR="00E4360B">
        <w:rPr>
          <w:rStyle w:val="CommentReference"/>
        </w:rPr>
        <w:commentReference w:id="188"/>
      </w:r>
    </w:p>
    <w:p w14:paraId="1279252E" w14:textId="77777777" w:rsidR="003C0D30" w:rsidRDefault="003C0D30">
      <w:pPr>
        <w:pStyle w:val="Normal1"/>
      </w:pPr>
    </w:p>
    <w:p w14:paraId="4C94121A" w14:textId="42F82947" w:rsidR="003C0D30" w:rsidDel="00E4360B" w:rsidRDefault="00843536">
      <w:pPr>
        <w:pStyle w:val="Normal1"/>
      </w:pPr>
      <w:r>
        <w:rPr>
          <w:rFonts w:ascii="Proxima Nova" w:eastAsia="Proxima Nova" w:hAnsi="Proxima Nova" w:cs="Proxima Nova"/>
        </w:rPr>
        <w:t xml:space="preserve">To confirm that the SpikeRecorder accurately records the simulated time of collision, we performed tests to check for the synchronization between the recorded and stimulated time of collision (0s on the </w:t>
      </w:r>
      <w:proofErr w:type="spellStart"/>
      <w:r>
        <w:rPr>
          <w:rFonts w:ascii="Proxima Nova" w:eastAsia="Proxima Nova" w:hAnsi="Proxima Nova" w:cs="Proxima Nova"/>
        </w:rPr>
        <w:t>perievent</w:t>
      </w:r>
      <w:proofErr w:type="spellEnd"/>
      <w:r>
        <w:rPr>
          <w:rFonts w:ascii="Proxima Nova" w:eastAsia="Proxima Nova" w:hAnsi="Proxima Nova" w:cs="Proxima Nova"/>
        </w:rPr>
        <w:t xml:space="preserve"> and raster plots). </w:t>
      </w:r>
      <w:moveFromRangeStart w:id="189" w:author="Mark Roper" w:date="2016-11-28T12:44:00Z" w:name="move341956415"/>
      <w:moveFrom w:id="190" w:author="Mark Roper" w:date="2016-11-28T12:44:00Z">
        <w:r w:rsidDel="00E4360B">
          <w:rPr>
            <w:rFonts w:ascii="Proxima Nova" w:eastAsia="Proxima Nova" w:hAnsi="Proxima Nova" w:cs="Proxima Nova"/>
          </w:rPr>
          <w:t xml:space="preserve">A phototransistor was used to detect light and dark during the experiments. 3.3V from an </w:t>
        </w:r>
        <w:commentRangeStart w:id="191"/>
        <w:r w:rsidDel="00E4360B">
          <w:rPr>
            <w:rFonts w:ascii="Proxima Nova" w:eastAsia="Proxima Nova" w:hAnsi="Proxima Nova" w:cs="Proxima Nova"/>
          </w:rPr>
          <w:t xml:space="preserve">Arduino </w:t>
        </w:r>
        <w:commentRangeEnd w:id="191"/>
        <w:r w:rsidR="00E4360B" w:rsidDel="00E4360B">
          <w:rPr>
            <w:rStyle w:val="CommentReference"/>
          </w:rPr>
          <w:commentReference w:id="191"/>
        </w:r>
        <w:r w:rsidDel="00E4360B">
          <w:rPr>
            <w:rFonts w:ascii="Proxima Nova" w:eastAsia="Proxima Nova" w:hAnsi="Proxima Nova" w:cs="Proxima Nova"/>
          </w:rPr>
          <w:t xml:space="preserve">Uno was used as a supply voltage. </w:t>
        </w:r>
      </w:moveFrom>
    </w:p>
    <w:p w14:paraId="678758B8" w14:textId="455451C6" w:rsidR="003C0D30" w:rsidDel="00E4360B" w:rsidRDefault="003C0D30">
      <w:pPr>
        <w:pStyle w:val="Normal1"/>
      </w:pPr>
    </w:p>
    <w:p w14:paraId="4E636C8D" w14:textId="1B553B25" w:rsidR="003C0D30" w:rsidDel="005660B2" w:rsidRDefault="00843536" w:rsidP="00E4360B">
      <w:pPr>
        <w:pStyle w:val="Normal1"/>
        <w:rPr>
          <w:del w:id="192" w:author="Mark Roper" w:date="2016-11-28T12:50:00Z"/>
        </w:rPr>
      </w:pPr>
      <w:moveFrom w:id="193" w:author="Mark Roper" w:date="2016-11-28T12:44:00Z">
        <w:r w:rsidDel="00E4360B">
          <w:rPr>
            <w:rFonts w:ascii="Proxima Nova" w:eastAsia="Proxima Nova" w:hAnsi="Proxima Nova" w:cs="Proxima Nova"/>
          </w:rPr>
          <w:t>The first experiment aimed to show that the phototransistor was fast enough to measure events and would not add any delay. A simple Arduino program blinked the LED diode. The phototransistor was put closer to the diode and voltage on the diode and on the phototransistor was observed on the oscilloscope. Delay between the two signals are in the order of microseconds, suggesting that the sensor is fast enough for the ensuing experiments.</w:t>
        </w:r>
      </w:moveFrom>
      <w:moveFromRangeEnd w:id="189"/>
    </w:p>
    <w:p w14:paraId="574831AA" w14:textId="77777777" w:rsidR="003C0D30" w:rsidDel="005660B2" w:rsidRDefault="003C0D30">
      <w:pPr>
        <w:pStyle w:val="Normal1"/>
        <w:rPr>
          <w:del w:id="194" w:author="Mark Roper" w:date="2016-11-28T12:50:00Z"/>
        </w:rPr>
      </w:pPr>
    </w:p>
    <w:p w14:paraId="07A63BCD" w14:textId="633F02F0" w:rsidR="003C0D30" w:rsidDel="005660B2" w:rsidRDefault="00843536">
      <w:pPr>
        <w:pStyle w:val="Normal1"/>
        <w:rPr>
          <w:del w:id="195" w:author="Mark Roper" w:date="2016-11-28T12:47:00Z"/>
        </w:rPr>
      </w:pPr>
      <w:del w:id="196" w:author="Mark Roper" w:date="2016-11-28T12:44:00Z">
        <w:r w:rsidDel="00E4360B">
          <w:rPr>
            <w:rFonts w:ascii="Proxima Nova" w:eastAsia="Proxima Nova" w:hAnsi="Proxima Nova" w:cs="Proxima Nova"/>
          </w:rPr>
          <w:delText>Next</w:delText>
        </w:r>
      </w:del>
      <w:ins w:id="197" w:author="Mark Roper" w:date="2016-11-28T12:44:00Z">
        <w:r w:rsidR="00E4360B">
          <w:rPr>
            <w:rFonts w:ascii="Proxima Nova" w:eastAsia="Proxima Nova" w:hAnsi="Proxima Nova" w:cs="Proxima Nova"/>
          </w:rPr>
          <w:t>First</w:t>
        </w:r>
      </w:ins>
      <w:r>
        <w:rPr>
          <w:rFonts w:ascii="Proxima Nova" w:eastAsia="Proxima Nova" w:hAnsi="Proxima Nova" w:cs="Proxima Nova"/>
        </w:rPr>
        <w:t xml:space="preserve">, the refresh rate of the iPad screen was measured. </w:t>
      </w:r>
      <w:del w:id="198" w:author="Mark Roper" w:date="2016-11-28T12:44:00Z">
        <w:r w:rsidDel="005660B2">
          <w:rPr>
            <w:rFonts w:ascii="Proxima Nova" w:eastAsia="Proxima Nova" w:hAnsi="Proxima Nova" w:cs="Proxima Nova"/>
          </w:rPr>
          <w:delText xml:space="preserve">The </w:delText>
        </w:r>
      </w:del>
      <w:ins w:id="199" w:author="Mark Roper" w:date="2016-11-28T12:44:00Z">
        <w:r w:rsidR="005660B2">
          <w:rPr>
            <w:rFonts w:ascii="Proxima Nova" w:eastAsia="Proxima Nova" w:hAnsi="Proxima Nova" w:cs="Proxima Nova"/>
          </w:rPr>
          <w:t xml:space="preserve">A </w:t>
        </w:r>
      </w:ins>
      <w:r>
        <w:rPr>
          <w:rFonts w:ascii="Proxima Nova" w:eastAsia="Proxima Nova" w:hAnsi="Proxima Nova" w:cs="Proxima Nova"/>
        </w:rPr>
        <w:t xml:space="preserve">phototransistor </w:t>
      </w:r>
      <w:ins w:id="200" w:author="Mark Roper" w:date="2016-11-28T12:44:00Z">
        <w:r w:rsidR="005660B2">
          <w:rPr>
            <w:rFonts w:ascii="Proxima Nova" w:eastAsia="Proxima Nova" w:hAnsi="Proxima Nova" w:cs="Proxima Nova"/>
          </w:rPr>
          <w:t>(</w:t>
        </w:r>
      </w:ins>
      <w:ins w:id="201" w:author="Mark Roper" w:date="2016-11-28T12:47:00Z">
        <w:r w:rsidR="005660B2">
          <w:rPr>
            <w:rFonts w:ascii="Proxima Nova" w:eastAsia="Proxima Nova" w:hAnsi="Proxima Nova" w:cs="Proxima Nova"/>
          </w:rPr>
          <w:t xml:space="preserve">state </w:t>
        </w:r>
      </w:ins>
      <w:ins w:id="202" w:author="Mark Roper" w:date="2016-11-28T12:51:00Z">
        <w:r w:rsidR="005660B2">
          <w:rPr>
            <w:rFonts w:ascii="Proxima Nova" w:eastAsia="Proxima Nova" w:hAnsi="Proxima Nova" w:cs="Proxima Nova"/>
          </w:rPr>
          <w:t>model</w:t>
        </w:r>
      </w:ins>
      <w:ins w:id="203" w:author="Mark Roper" w:date="2016-11-28T12:44:00Z">
        <w:r w:rsidR="005660B2">
          <w:rPr>
            <w:rFonts w:ascii="Proxima Nova" w:eastAsia="Proxima Nova" w:hAnsi="Proxima Nova" w:cs="Proxima Nova"/>
          </w:rPr>
          <w:t xml:space="preserve"> / </w:t>
        </w:r>
      </w:ins>
      <w:ins w:id="204" w:author="Mark Roper" w:date="2016-11-28T12:47:00Z">
        <w:r w:rsidR="005660B2">
          <w:rPr>
            <w:rFonts w:ascii="Proxima Nova" w:eastAsia="Proxima Nova" w:hAnsi="Proxima Nova" w:cs="Proxima Nova"/>
          </w:rPr>
          <w:t>manufacturer</w:t>
        </w:r>
      </w:ins>
      <w:ins w:id="205" w:author="Mark Roper" w:date="2016-11-28T12:44:00Z">
        <w:r w:rsidR="005660B2">
          <w:rPr>
            <w:rFonts w:ascii="Proxima Nova" w:eastAsia="Proxima Nova" w:hAnsi="Proxima Nova" w:cs="Proxima Nova"/>
          </w:rPr>
          <w:t xml:space="preserve">) </w:t>
        </w:r>
      </w:ins>
      <w:r>
        <w:rPr>
          <w:rFonts w:ascii="Proxima Nova" w:eastAsia="Proxima Nova" w:hAnsi="Proxima Nova" w:cs="Proxima Nova"/>
        </w:rPr>
        <w:t xml:space="preserve">was </w:t>
      </w:r>
      <w:ins w:id="206" w:author="Mark Roper" w:date="2016-11-28T12:45:00Z">
        <w:r w:rsidR="005660B2">
          <w:rPr>
            <w:rFonts w:ascii="Proxima Nova" w:eastAsia="Proxima Nova" w:hAnsi="Proxima Nova" w:cs="Proxima Nova"/>
          </w:rPr>
          <w:t xml:space="preserve">placed </w:t>
        </w:r>
      </w:ins>
      <w:r>
        <w:rPr>
          <w:rFonts w:ascii="Proxima Nova" w:eastAsia="Proxima Nova" w:hAnsi="Proxima Nova" w:cs="Proxima Nova"/>
        </w:rPr>
        <w:t xml:space="preserve">10cm from the screen, to ensure that it would get light from the whole screen, and </w:t>
      </w:r>
      <w:del w:id="207" w:author="Mark Roper" w:date="2016-11-28T12:45:00Z">
        <w:r w:rsidDel="005660B2">
          <w:rPr>
            <w:rFonts w:ascii="Proxima Nova" w:eastAsia="Proxima Nova" w:hAnsi="Proxima Nova" w:cs="Proxima Nova"/>
          </w:rPr>
          <w:delText xml:space="preserve">one </w:delText>
        </w:r>
      </w:del>
      <w:ins w:id="208" w:author="Mark Roper" w:date="2016-11-28T12:45:00Z">
        <w:r w:rsidR="005660B2">
          <w:rPr>
            <w:rFonts w:ascii="Proxima Nova" w:eastAsia="Proxima Nova" w:hAnsi="Proxima Nova" w:cs="Proxima Nova"/>
          </w:rPr>
          <w:t xml:space="preserve">a single </w:t>
        </w:r>
      </w:ins>
      <w:r>
        <w:rPr>
          <w:rFonts w:ascii="Proxima Nova" w:eastAsia="Proxima Nova" w:hAnsi="Proxima Nova" w:cs="Proxima Nova"/>
        </w:rPr>
        <w:t xml:space="preserve">trial of the approaching stimulus was run. The recording output of the phototransistor was observed on </w:t>
      </w:r>
      <w:del w:id="209" w:author="Mark Roper" w:date="2016-11-28T12:51:00Z">
        <w:r w:rsidDel="005660B2">
          <w:rPr>
            <w:rFonts w:ascii="Proxima Nova" w:eastAsia="Proxima Nova" w:hAnsi="Proxima Nova" w:cs="Proxima Nova"/>
          </w:rPr>
          <w:delText xml:space="preserve">the </w:delText>
        </w:r>
      </w:del>
      <w:ins w:id="210" w:author="Mark Roper" w:date="2016-11-28T12:51:00Z">
        <w:r w:rsidR="005660B2">
          <w:rPr>
            <w:rFonts w:ascii="Proxima Nova" w:eastAsia="Proxima Nova" w:hAnsi="Proxima Nova" w:cs="Proxima Nova"/>
          </w:rPr>
          <w:t xml:space="preserve">an </w:t>
        </w:r>
      </w:ins>
      <w:r>
        <w:rPr>
          <w:rFonts w:ascii="Proxima Nova" w:eastAsia="Proxima Nova" w:hAnsi="Proxima Nova" w:cs="Proxima Nova"/>
        </w:rPr>
        <w:t>oscilloscope</w:t>
      </w:r>
      <w:ins w:id="211" w:author="Mark Roper" w:date="2016-11-28T12:51:00Z">
        <w:r w:rsidR="005660B2">
          <w:rPr>
            <w:rFonts w:ascii="Proxima Nova" w:eastAsia="Proxima Nova" w:hAnsi="Proxima Nova" w:cs="Proxima Nova"/>
          </w:rPr>
          <w:t xml:space="preserve"> (model / manufacturer – settings if possible / applicable)</w:t>
        </w:r>
      </w:ins>
      <w:r>
        <w:rPr>
          <w:rFonts w:ascii="Proxima Nova" w:eastAsia="Proxima Nova" w:hAnsi="Proxima Nova" w:cs="Proxima Nova"/>
        </w:rPr>
        <w:t xml:space="preserve">. The </w:t>
      </w:r>
      <w:del w:id="212" w:author="Mark Roper" w:date="2016-11-28T12:46:00Z">
        <w:r w:rsidDel="005660B2">
          <w:rPr>
            <w:rFonts w:ascii="Proxima Nova" w:eastAsia="Proxima Nova" w:hAnsi="Proxima Nova" w:cs="Proxima Nova"/>
          </w:rPr>
          <w:delText>time length</w:delText>
        </w:r>
      </w:del>
      <w:ins w:id="213" w:author="Mark Roper" w:date="2016-11-28T12:46:00Z">
        <w:r w:rsidR="005660B2">
          <w:rPr>
            <w:rFonts w:ascii="Proxima Nova" w:eastAsia="Proxima Nova" w:hAnsi="Proxima Nova" w:cs="Proxima Nova"/>
          </w:rPr>
          <w:t>duration</w:t>
        </w:r>
      </w:ins>
      <w:r>
        <w:rPr>
          <w:rFonts w:ascii="Proxima Nova" w:eastAsia="Proxima Nova" w:hAnsi="Proxima Nova" w:cs="Proxima Nova"/>
        </w:rPr>
        <w:t xml:space="preserve"> of one frame was 16.8ms, corresponding to 60Hz refresh rate (60 frames per sec) of the iPad screen. </w:t>
      </w:r>
    </w:p>
    <w:p w14:paraId="0F50D050" w14:textId="663D9487" w:rsidR="003C0D30" w:rsidDel="005660B2" w:rsidRDefault="003C0D30">
      <w:pPr>
        <w:pStyle w:val="Normal1"/>
        <w:rPr>
          <w:del w:id="214" w:author="Mark Roper" w:date="2016-11-28T12:47:00Z"/>
        </w:rPr>
      </w:pPr>
    </w:p>
    <w:p w14:paraId="2A544051" w14:textId="551400B0" w:rsidR="003C0D30" w:rsidDel="005660B2" w:rsidRDefault="00843536" w:rsidP="005660B2">
      <w:pPr>
        <w:pStyle w:val="Normal1"/>
        <w:rPr>
          <w:del w:id="215" w:author="Mark Roper" w:date="2016-11-28T12:50:00Z"/>
        </w:rPr>
      </w:pPr>
      <w:del w:id="216" w:author="Mark Roper" w:date="2016-11-28T12:47:00Z">
        <w:r w:rsidDel="005660B2">
          <w:rPr>
            <w:rFonts w:ascii="Proxima Nova" w:eastAsia="Proxima Nova" w:hAnsi="Proxima Nova" w:cs="Proxima Nova"/>
          </w:rPr>
          <w:delText xml:space="preserve">Lastly, </w:delText>
        </w:r>
      </w:del>
      <w:ins w:id="217" w:author="Mark Roper" w:date="2016-11-28T12:47:00Z">
        <w:r w:rsidR="005660B2">
          <w:rPr>
            <w:rFonts w:ascii="Proxima Nova" w:eastAsia="Proxima Nova" w:hAnsi="Proxima Nova" w:cs="Proxima Nova"/>
          </w:rPr>
          <w:t>W</w:t>
        </w:r>
      </w:ins>
      <w:del w:id="218" w:author="Mark Roper" w:date="2016-11-28T12:47:00Z">
        <w:r w:rsidDel="005660B2">
          <w:rPr>
            <w:rFonts w:ascii="Proxima Nova" w:eastAsia="Proxima Nova" w:hAnsi="Proxima Nova" w:cs="Proxima Nova"/>
          </w:rPr>
          <w:delText>w</w:delText>
        </w:r>
      </w:del>
      <w:r>
        <w:rPr>
          <w:rFonts w:ascii="Proxima Nova" w:eastAsia="Proxima Nova" w:hAnsi="Proxima Nova" w:cs="Proxima Nova"/>
        </w:rPr>
        <w:t xml:space="preserve">e </w:t>
      </w:r>
      <w:del w:id="219" w:author="Mark Roper" w:date="2016-11-28T12:47:00Z">
        <w:r w:rsidDel="005660B2">
          <w:rPr>
            <w:rFonts w:ascii="Proxima Nova" w:eastAsia="Proxima Nova" w:hAnsi="Proxima Nova" w:cs="Proxima Nova"/>
          </w:rPr>
          <w:delText xml:space="preserve">checked </w:delText>
        </w:r>
      </w:del>
      <w:ins w:id="220" w:author="Mark Roper" w:date="2016-11-28T12:47:00Z">
        <w:r w:rsidR="005660B2">
          <w:rPr>
            <w:rFonts w:ascii="Proxima Nova" w:eastAsia="Proxima Nova" w:hAnsi="Proxima Nova" w:cs="Proxima Nova"/>
          </w:rPr>
          <w:t xml:space="preserve">then calculated </w:t>
        </w:r>
      </w:ins>
      <w:r>
        <w:rPr>
          <w:rFonts w:ascii="Proxima Nova" w:eastAsia="Proxima Nova" w:hAnsi="Proxima Nova" w:cs="Proxima Nova"/>
        </w:rPr>
        <w:t>the delay between the recorded time of collision</w:t>
      </w:r>
      <w:ins w:id="221" w:author="Mark Roper" w:date="2016-11-28T12:48:00Z">
        <w:r w:rsidR="005660B2">
          <w:rPr>
            <w:rFonts w:ascii="Proxima Nova" w:eastAsia="Proxima Nova" w:hAnsi="Proxima Nova" w:cs="Proxima Nova"/>
          </w:rPr>
          <w:t xml:space="preserve"> on the software</w:t>
        </w:r>
      </w:ins>
      <w:r>
        <w:rPr>
          <w:rFonts w:ascii="Proxima Nova" w:eastAsia="Proxima Nova" w:hAnsi="Proxima Nova" w:cs="Proxima Nova"/>
        </w:rPr>
        <w:t xml:space="preserve"> and the actual time when the stimulus filled up the whole iPad screen</w:t>
      </w:r>
      <w:ins w:id="222" w:author="Mark Roper" w:date="2016-11-28T12:49:00Z">
        <w:r w:rsidR="005660B2">
          <w:rPr>
            <w:rFonts w:ascii="Proxima Nova" w:eastAsia="Proxima Nova" w:hAnsi="Proxima Nova" w:cs="Proxima Nova"/>
          </w:rPr>
          <w:t xml:space="preserve"> for each S and v parameter (see above)</w:t>
        </w:r>
      </w:ins>
      <w:r>
        <w:rPr>
          <w:rFonts w:ascii="Proxima Nova" w:eastAsia="Proxima Nova" w:hAnsi="Proxima Nova" w:cs="Proxima Nova"/>
        </w:rPr>
        <w:t xml:space="preserve">. </w:t>
      </w:r>
      <w:ins w:id="223" w:author="Mark Roper" w:date="2016-11-28T12:48:00Z">
        <w:r w:rsidR="005660B2">
          <w:rPr>
            <w:rFonts w:ascii="Proxima Nova" w:eastAsia="Proxima Nova" w:hAnsi="Proxima Nova" w:cs="Proxima Nova"/>
          </w:rPr>
          <w:t xml:space="preserve">A </w:t>
        </w:r>
      </w:ins>
      <w:ins w:id="224" w:author="Mark Roper" w:date="2016-11-28T12:49:00Z">
        <w:r w:rsidR="005660B2">
          <w:rPr>
            <w:rFonts w:ascii="Proxima Nova" w:eastAsia="Proxima Nova" w:hAnsi="Proxima Nova" w:cs="Proxima Nova"/>
          </w:rPr>
          <w:t>d</w:t>
        </w:r>
      </w:ins>
      <w:del w:id="225" w:author="Mark Roper" w:date="2016-11-28T12:48:00Z">
        <w:r w:rsidDel="005660B2">
          <w:rPr>
            <w:rFonts w:ascii="Proxima Nova" w:eastAsia="Proxima Nova" w:hAnsi="Proxima Nova" w:cs="Proxima Nova"/>
          </w:rPr>
          <w:delText>D</w:delText>
        </w:r>
      </w:del>
      <w:r>
        <w:rPr>
          <w:rFonts w:ascii="Proxima Nova" w:eastAsia="Proxima Nova" w:hAnsi="Proxima Nova" w:cs="Proxima Nova"/>
        </w:rPr>
        <w:t>elay</w:t>
      </w:r>
      <w:del w:id="226" w:author="Mark Roper" w:date="2016-11-28T12:49:00Z">
        <w:r w:rsidDel="005660B2">
          <w:rPr>
            <w:rFonts w:ascii="Proxima Nova" w:eastAsia="Proxima Nova" w:hAnsi="Proxima Nova" w:cs="Proxima Nova"/>
          </w:rPr>
          <w:delText>, inevitable with simulations, was</w:delText>
        </w:r>
      </w:del>
      <w:ins w:id="227" w:author="Mark Roper" w:date="2016-11-28T12:49:00Z">
        <w:r w:rsidR="005660B2">
          <w:rPr>
            <w:rFonts w:ascii="Proxima Nova" w:eastAsia="Proxima Nova" w:hAnsi="Proxima Nova" w:cs="Proxima Nova"/>
          </w:rPr>
          <w:t xml:space="preserve"> of</w:t>
        </w:r>
      </w:ins>
      <w:r>
        <w:rPr>
          <w:rFonts w:ascii="Proxima Nova" w:eastAsia="Proxima Nova" w:hAnsi="Proxima Nova" w:cs="Proxima Nova"/>
        </w:rPr>
        <w:t xml:space="preserve"> up to 60ms for </w:t>
      </w:r>
      <w:ins w:id="228" w:author="Mark Roper" w:date="2016-11-28T12:50:00Z">
        <w:r w:rsidR="005660B2">
          <w:rPr>
            <w:rFonts w:ascii="Proxima Nova" w:eastAsia="Proxima Nova" w:hAnsi="Proxima Nova" w:cs="Proxima Nova"/>
          </w:rPr>
          <w:t xml:space="preserve">the </w:t>
        </w:r>
      </w:ins>
      <w:r>
        <w:rPr>
          <w:rFonts w:ascii="Proxima Nova" w:eastAsia="Proxima Nova" w:hAnsi="Proxima Nova" w:cs="Proxima Nova"/>
        </w:rPr>
        <w:t>faste</w:t>
      </w:r>
      <w:ins w:id="229" w:author="Mark Roper" w:date="2016-11-28T12:50:00Z">
        <w:r w:rsidR="005660B2">
          <w:rPr>
            <w:rFonts w:ascii="Proxima Nova" w:eastAsia="Proxima Nova" w:hAnsi="Proxima Nova" w:cs="Proxima Nova"/>
          </w:rPr>
          <w:t>st</w:t>
        </w:r>
      </w:ins>
      <w:del w:id="230" w:author="Mark Roper" w:date="2016-11-28T12:50:00Z">
        <w:r w:rsidDel="005660B2">
          <w:rPr>
            <w:rFonts w:ascii="Proxima Nova" w:eastAsia="Proxima Nova" w:hAnsi="Proxima Nova" w:cs="Proxima Nova"/>
          </w:rPr>
          <w:delText>r</w:delText>
        </w:r>
      </w:del>
      <w:r>
        <w:rPr>
          <w:rFonts w:ascii="Proxima Nova" w:eastAsia="Proxima Nova" w:hAnsi="Proxima Nova" w:cs="Proxima Nova"/>
        </w:rPr>
        <w:t xml:space="preserve"> stimuli (e.g.</w:t>
      </w:r>
      <w:ins w:id="231" w:author="Mark Roper" w:date="2016-11-28T12:50:00Z">
        <w:r w:rsidR="005660B2">
          <w:rPr>
            <w:rFonts w:ascii="Proxima Nova" w:eastAsia="Proxima Nova" w:hAnsi="Proxima Nova" w:cs="Proxima Nova"/>
          </w:rPr>
          <w:t xml:space="preserve"> velocities v of</w:t>
        </w:r>
      </w:ins>
      <w:r>
        <w:rPr>
          <w:rFonts w:ascii="Proxima Nova" w:eastAsia="Proxima Nova" w:hAnsi="Proxima Nova" w:cs="Proxima Nova"/>
        </w:rPr>
        <w:t xml:space="preserve"> -8 and -10m</w:t>
      </w:r>
      <w:ins w:id="232" w:author="Mark Roper" w:date="2016-12-02T14:08:00Z">
        <w:r w:rsidR="001A206D">
          <w:rPr>
            <w:rFonts w:ascii="Proxima Nova" w:eastAsia="Proxima Nova" w:hAnsi="Proxima Nova" w:cs="Proxima Nova"/>
          </w:rPr>
          <w:t>/</w:t>
        </w:r>
      </w:ins>
      <w:r>
        <w:rPr>
          <w:rFonts w:ascii="Proxima Nova" w:eastAsia="Proxima Nova" w:hAnsi="Proxima Nova" w:cs="Proxima Nova"/>
        </w:rPr>
        <w:t>s)</w:t>
      </w:r>
      <w:ins w:id="233" w:author="Mark Roper" w:date="2016-11-28T12:49:00Z">
        <w:r w:rsidR="005660B2">
          <w:rPr>
            <w:rFonts w:ascii="Proxima Nova" w:eastAsia="Proxima Nova" w:hAnsi="Proxima Nova" w:cs="Proxima Nova"/>
          </w:rPr>
          <w:t xml:space="preserve"> was recorded</w:t>
        </w:r>
      </w:ins>
      <w:r>
        <w:rPr>
          <w:rFonts w:ascii="Proxima Nova" w:eastAsia="Proxima Nova" w:hAnsi="Proxima Nova" w:cs="Proxima Nova"/>
        </w:rPr>
        <w:t xml:space="preserve">. </w:t>
      </w:r>
    </w:p>
    <w:p w14:paraId="7D342030" w14:textId="77777777" w:rsidR="003C0D30" w:rsidRDefault="003C0D30">
      <w:pPr>
        <w:pStyle w:val="Normal1"/>
        <w:rPr>
          <w:ins w:id="234" w:author="Mark Roper" w:date="2016-11-28T12:44:00Z"/>
        </w:rPr>
      </w:pPr>
    </w:p>
    <w:p w14:paraId="2EE8324F" w14:textId="77777777" w:rsidR="00E4360B" w:rsidRDefault="00E4360B">
      <w:pPr>
        <w:pStyle w:val="Normal1"/>
        <w:rPr>
          <w:ins w:id="235" w:author="Mark Roper" w:date="2016-11-28T12:44:00Z"/>
        </w:rPr>
      </w:pPr>
    </w:p>
    <w:p w14:paraId="2BDFFACC" w14:textId="77777777" w:rsidR="00E4360B" w:rsidRDefault="00E4360B" w:rsidP="00E4360B">
      <w:pPr>
        <w:pStyle w:val="Normal1"/>
      </w:pPr>
      <w:moveToRangeStart w:id="236" w:author="Mark Roper" w:date="2016-11-28T12:44:00Z" w:name="move341956415"/>
      <w:commentRangeStart w:id="237"/>
      <w:moveTo w:id="238" w:author="Mark Roper" w:date="2016-11-28T12:44:00Z">
        <w:r>
          <w:rPr>
            <w:rFonts w:ascii="Proxima Nova" w:eastAsia="Proxima Nova" w:hAnsi="Proxima Nova" w:cs="Proxima Nova"/>
          </w:rPr>
          <w:t xml:space="preserve">A phototransistor was used to detect light and dark during the experiments. 3.3V from an </w:t>
        </w:r>
        <w:commentRangeStart w:id="239"/>
        <w:r>
          <w:rPr>
            <w:rFonts w:ascii="Proxima Nova" w:eastAsia="Proxima Nova" w:hAnsi="Proxima Nova" w:cs="Proxima Nova"/>
          </w:rPr>
          <w:t xml:space="preserve">Arduino </w:t>
        </w:r>
        <w:commentRangeEnd w:id="239"/>
        <w:r>
          <w:rPr>
            <w:rStyle w:val="CommentReference"/>
          </w:rPr>
          <w:commentReference w:id="239"/>
        </w:r>
        <w:r>
          <w:rPr>
            <w:rFonts w:ascii="Proxima Nova" w:eastAsia="Proxima Nova" w:hAnsi="Proxima Nova" w:cs="Proxima Nova"/>
          </w:rPr>
          <w:t xml:space="preserve">Uno was used as a supply voltage. </w:t>
        </w:r>
      </w:moveTo>
    </w:p>
    <w:p w14:paraId="4AA53C00" w14:textId="77777777" w:rsidR="00E4360B" w:rsidRDefault="00E4360B" w:rsidP="00E4360B">
      <w:pPr>
        <w:pStyle w:val="Normal1"/>
      </w:pPr>
    </w:p>
    <w:p w14:paraId="3FFBA850" w14:textId="77777777" w:rsidR="00E4360B" w:rsidRDefault="00E4360B" w:rsidP="00E4360B">
      <w:pPr>
        <w:pStyle w:val="Normal1"/>
      </w:pPr>
      <w:moveTo w:id="240" w:author="Mark Roper" w:date="2016-11-28T12:44:00Z">
        <w:r>
          <w:rPr>
            <w:rFonts w:ascii="Proxima Nova" w:eastAsia="Proxima Nova" w:hAnsi="Proxima Nova" w:cs="Proxima Nova"/>
          </w:rPr>
          <w:t>The first experiment aimed to show that the phototransistor was fast enough to measure events and would not add any delay. A simple Arduino program blinked the LED diode. The phototransistor was put closer to the diode and voltage on the diode and on the phototransistor was observed on the oscilloscope. Delay between the two signals are in the order of microseconds, suggesting that the sensor is fast enough for the ensuing experiments.</w:t>
        </w:r>
      </w:moveTo>
    </w:p>
    <w:moveToRangeEnd w:id="236"/>
    <w:commentRangeEnd w:id="237"/>
    <w:p w14:paraId="1CDECD21" w14:textId="77777777" w:rsidR="00E4360B" w:rsidRDefault="005660B2">
      <w:pPr>
        <w:pStyle w:val="Normal1"/>
        <w:rPr>
          <w:ins w:id="241" w:author="Mark Roper" w:date="2016-11-28T12:44:00Z"/>
        </w:rPr>
      </w:pPr>
      <w:r>
        <w:rPr>
          <w:rStyle w:val="CommentReference"/>
        </w:rPr>
        <w:commentReference w:id="237"/>
      </w:r>
    </w:p>
    <w:p w14:paraId="2A7028F5" w14:textId="77777777" w:rsidR="00E4360B" w:rsidRDefault="00E4360B">
      <w:pPr>
        <w:pStyle w:val="Normal1"/>
      </w:pPr>
    </w:p>
    <w:p w14:paraId="53C3DD8D" w14:textId="77777777" w:rsidR="003C0D30" w:rsidRDefault="00843536">
      <w:pPr>
        <w:pStyle w:val="Normal1"/>
      </w:pPr>
      <w:r>
        <w:rPr>
          <w:rFonts w:ascii="Proxima Nova" w:eastAsia="Proxima Nova" w:hAnsi="Proxima Nova" w:cs="Proxima Nova"/>
          <w:i/>
          <w:u w:val="single"/>
        </w:rPr>
        <w:t>Classic DCMD Experiments</w:t>
      </w:r>
    </w:p>
    <w:p w14:paraId="1C175DD7" w14:textId="77777777" w:rsidR="003C0D30" w:rsidRDefault="00843536">
      <w:pPr>
        <w:pStyle w:val="Normal1"/>
      </w:pPr>
      <w:commentRangeStart w:id="242"/>
      <w:r>
        <w:rPr>
          <w:rFonts w:ascii="Proxima Nova" w:eastAsia="Proxima Nova" w:hAnsi="Proxima Nova" w:cs="Proxima Nova"/>
        </w:rPr>
        <w:t xml:space="preserve">Classic </w:t>
      </w:r>
      <w:commentRangeEnd w:id="242"/>
      <w:r w:rsidR="005660B2">
        <w:rPr>
          <w:rStyle w:val="CommentReference"/>
        </w:rPr>
        <w:commentReference w:id="242"/>
      </w:r>
      <w:r>
        <w:rPr>
          <w:rFonts w:ascii="Proxima Nova" w:eastAsia="Proxima Nova" w:hAnsi="Proxima Nova" w:cs="Proxima Nova"/>
        </w:rPr>
        <w:t xml:space="preserve">DCMD experiments were carried out with 19 grasshoppers and 11 were selected for analysis. The grasshopper was exposed to visual stimuli on the iPad while the SpikeRecorder application recorded DCMD activity amplified by the SpikerBox. Stimuli approach the grasshopper’s eye on a direct collision course. Parameters kept constant across all DCMD experiments were: 10cm distance between the grasshopper’s eye and the iPad; 16 trials per pair of S and v; and intertrial intervals, ITI, of 45s to reduce habituation of the DCMD response to visual stimuli. Each stimulus is a pair of S (6 and 8cm) and v (-2, -4, -6, -8m/s). Initially, two separate experiments of stimuli with constant S and varying v were performed on the same grasshopper. However, to prevent the effect of habituation of the DCMD to the stimuli presented later in a second experiment, the SpikeRecorder application was modified to pseudo-randomly present stimuli of varying S and v throughout a continuous experiment of approximately 2 hours, 128 trials. </w:t>
      </w:r>
    </w:p>
    <w:p w14:paraId="4777BEFF" w14:textId="77777777" w:rsidR="003C0D30" w:rsidRDefault="003C0D30">
      <w:pPr>
        <w:pStyle w:val="Normal1"/>
      </w:pPr>
    </w:p>
    <w:p w14:paraId="57E717D3" w14:textId="77777777" w:rsidR="003C0D30" w:rsidRDefault="00843536">
      <w:pPr>
        <w:pStyle w:val="Normal1"/>
      </w:pPr>
      <w:r>
        <w:rPr>
          <w:rFonts w:ascii="Proxima Nova" w:eastAsia="Proxima Nova" w:hAnsi="Proxima Nova" w:cs="Proxima Nova"/>
          <w:i/>
          <w:u w:val="single"/>
        </w:rPr>
        <w:t>Intertrial Interval Experiments</w:t>
      </w:r>
    </w:p>
    <w:p w14:paraId="5789D5AA" w14:textId="77777777" w:rsidR="003C0D30" w:rsidRDefault="00843536">
      <w:pPr>
        <w:pStyle w:val="Normal1"/>
      </w:pPr>
      <w:r>
        <w:rPr>
          <w:rFonts w:ascii="Proxima Nova" w:eastAsia="Proxima Nova" w:hAnsi="Proxima Nova" w:cs="Proxima Nova"/>
        </w:rPr>
        <w:t xml:space="preserve">To justify the use of an ITI of 45s between stimulus presentations as a sufficiently long interval to avoid habituation to the stimuli, ITI experiments were carried out with 2 grasshoppers. Constant parameters included </w:t>
      </w:r>
      <w:r>
        <w:rPr>
          <w:rFonts w:ascii="Proxima Nova" w:eastAsia="Proxima Nova" w:hAnsi="Proxima Nova" w:cs="Proxima Nova"/>
        </w:rPr>
        <w:lastRenderedPageBreak/>
        <w:t xml:space="preserve">10cm distance between eye and iPad, 30 trials per ITI, and one pair of S (6cm) and V (-2m/s). Three ITIs were chosen: 45, 22.5, and 1 second and the total experiment consisted of 90 trials. </w:t>
      </w:r>
    </w:p>
    <w:p w14:paraId="5DD6B6B1" w14:textId="77777777" w:rsidR="003C0D30" w:rsidRDefault="003C0D30">
      <w:pPr>
        <w:pStyle w:val="Normal1"/>
      </w:pPr>
    </w:p>
    <w:p w14:paraId="112B9FA3" w14:textId="77777777" w:rsidR="003C0D30" w:rsidRDefault="00843536">
      <w:pPr>
        <w:pStyle w:val="Normal1"/>
      </w:pPr>
      <w:r>
        <w:rPr>
          <w:rFonts w:ascii="Proxima Nova" w:eastAsia="Proxima Nova" w:hAnsi="Proxima Nova" w:cs="Proxima Nova"/>
          <w:i/>
          <w:u w:val="single"/>
        </w:rPr>
        <w:t>Screen Brightness Experiments</w:t>
      </w:r>
    </w:p>
    <w:p w14:paraId="5197E2F1" w14:textId="77777777" w:rsidR="003C0D30" w:rsidRDefault="00843536">
      <w:pPr>
        <w:pStyle w:val="Normal1"/>
      </w:pPr>
      <w:r>
        <w:rPr>
          <w:rFonts w:ascii="Proxima Nova" w:eastAsia="Proxima Nova" w:hAnsi="Proxima Nova" w:cs="Proxima Nova"/>
        </w:rPr>
        <w:t xml:space="preserve">The third set of experiments aimed to test the effect of screen brightness, which affected the contrast intensity of the black stimuli against the white background, on DCMD response. Brightness of the screen was adjusted in the Settings of the iPad, whose brightness is 426 </w:t>
      </w:r>
      <w:r>
        <w:rPr>
          <w:sz w:val="20"/>
          <w:szCs w:val="20"/>
          <w:highlight w:val="white"/>
        </w:rPr>
        <w:t>cd/m</w:t>
      </w:r>
      <w:r>
        <w:rPr>
          <w:highlight w:val="white"/>
          <w:vertAlign w:val="superscript"/>
        </w:rPr>
        <w:t>2</w:t>
      </w:r>
      <w:r>
        <w:rPr>
          <w:rFonts w:ascii="Proxima Nova" w:eastAsia="Proxima Nova" w:hAnsi="Proxima Nova" w:cs="Proxima Nova"/>
        </w:rPr>
        <w:t xml:space="preserve"> at maximum and 6 </w:t>
      </w:r>
      <w:r>
        <w:rPr>
          <w:sz w:val="20"/>
          <w:szCs w:val="20"/>
          <w:highlight w:val="white"/>
        </w:rPr>
        <w:t>cd/m</w:t>
      </w:r>
      <w:r>
        <w:rPr>
          <w:highlight w:val="white"/>
          <w:vertAlign w:val="superscript"/>
        </w:rPr>
        <w:t xml:space="preserve">2 </w:t>
      </w:r>
      <w:r>
        <w:t>at minimum</w:t>
      </w:r>
      <w:r>
        <w:rPr>
          <w:rFonts w:ascii="Proxima Nova" w:eastAsia="Proxima Nova" w:hAnsi="Proxima Nova" w:cs="Proxima Nova"/>
        </w:rPr>
        <w:t xml:space="preserve">. Maximum and minimum (not complete darkness) brightness levels were set for two separate experiments. Constant parameters included 10cm distance between eye and iPad, 45s ITI, 20 trials per brightness level for 40 trials total, and one pair of S (6cm) and V (-2m/s). </w:t>
      </w:r>
    </w:p>
    <w:p w14:paraId="4AEA1044" w14:textId="77777777" w:rsidR="003C0D30" w:rsidRDefault="003C0D30">
      <w:pPr>
        <w:pStyle w:val="Normal1"/>
      </w:pPr>
    </w:p>
    <w:p w14:paraId="107EDCF1" w14:textId="77777777" w:rsidR="003C0D30" w:rsidRDefault="00843536">
      <w:pPr>
        <w:pStyle w:val="Normal1"/>
      </w:pPr>
      <w:r>
        <w:rPr>
          <w:rFonts w:ascii="Proxima Nova" w:eastAsia="Proxima Nova" w:hAnsi="Proxima Nova" w:cs="Proxima Nova"/>
          <w:i/>
          <w:u w:val="single"/>
        </w:rPr>
        <w:t>Data Analysis</w:t>
      </w:r>
    </w:p>
    <w:p w14:paraId="6DEED407" w14:textId="77777777" w:rsidR="003C0D30" w:rsidRDefault="00843536">
      <w:pPr>
        <w:pStyle w:val="Normal1"/>
      </w:pPr>
      <w:r>
        <w:rPr>
          <w:rFonts w:ascii="Proxima Nova" w:eastAsia="Proxima Nova" w:hAnsi="Proxima Nova" w:cs="Proxima Nova"/>
        </w:rPr>
        <w:t xml:space="preserve">The SpikeRecorder app includes data analysis functionality. DCMD activity in conjunction with change in angular size of the visual stimulus over time can be visualized in </w:t>
      </w:r>
      <w:proofErr w:type="spellStart"/>
      <w:r>
        <w:rPr>
          <w:rFonts w:ascii="Proxima Nova" w:eastAsia="Proxima Nova" w:hAnsi="Proxima Nova" w:cs="Proxima Nova"/>
        </w:rPr>
        <w:t>perievent</w:t>
      </w:r>
      <w:proofErr w:type="spellEnd"/>
      <w:r>
        <w:rPr>
          <w:rFonts w:ascii="Proxima Nova" w:eastAsia="Proxima Nova" w:hAnsi="Proxima Nova" w:cs="Proxima Nova"/>
        </w:rPr>
        <w:t xml:space="preserve"> histograms and raster plots, with time to collision defined as 0 seconds. </w:t>
      </w:r>
    </w:p>
    <w:p w14:paraId="7E48FF82" w14:textId="77777777" w:rsidR="003C0D30" w:rsidRDefault="003C0D30">
      <w:pPr>
        <w:pStyle w:val="Normal1"/>
      </w:pPr>
    </w:p>
    <w:p w14:paraId="517F1EE1" w14:textId="77777777" w:rsidR="003C0D30" w:rsidRDefault="00843536">
      <w:pPr>
        <w:pStyle w:val="Normal1"/>
      </w:pPr>
      <w:r>
        <w:rPr>
          <w:rFonts w:ascii="Proxima Nova" w:eastAsia="Proxima Nova" w:hAnsi="Proxima Nova" w:cs="Proxima Nova"/>
        </w:rPr>
        <w:t xml:space="preserve">For more in-depth analysis, data, recorded and contained by the SpikeRecorder application in </w:t>
      </w:r>
      <w:proofErr w:type="spellStart"/>
      <w:r>
        <w:rPr>
          <w:rFonts w:ascii="Proxima Nova" w:eastAsia="Proxima Nova" w:hAnsi="Proxima Nova" w:cs="Proxima Nova"/>
        </w:rPr>
        <w:t>Json</w:t>
      </w:r>
      <w:proofErr w:type="spellEnd"/>
      <w:r>
        <w:rPr>
          <w:rFonts w:ascii="Proxima Nova" w:eastAsia="Proxima Nova" w:hAnsi="Proxima Nova" w:cs="Proxima Nova"/>
        </w:rPr>
        <w:t xml:space="preserve"> files, were imported into MatLab (</w:t>
      </w:r>
      <w:proofErr w:type="spellStart"/>
      <w:r>
        <w:rPr>
          <w:rFonts w:ascii="Proxima Nova" w:eastAsia="Proxima Nova" w:hAnsi="Proxima Nova" w:cs="Proxima Nova"/>
        </w:rPr>
        <w:t>MathWorks</w:t>
      </w:r>
      <w:proofErr w:type="spellEnd"/>
      <w:r>
        <w:rPr>
          <w:rFonts w:ascii="Proxima Nova" w:eastAsia="Proxima Nova" w:hAnsi="Proxima Nova" w:cs="Proxima Nova"/>
        </w:rPr>
        <w:t xml:space="preserve">, Inc.). A database of the experimental data (recording and spike timestamps, stimulus angles, time of collision) was created. Perievent time histograms and raster plots were plotted to visualize firing rate and timing of spikes in relation to stimulus. </w:t>
      </w:r>
    </w:p>
    <w:p w14:paraId="14D072EF" w14:textId="77777777" w:rsidR="003C0D30" w:rsidRDefault="003C0D30">
      <w:pPr>
        <w:pStyle w:val="Normal1"/>
      </w:pPr>
    </w:p>
    <w:p w14:paraId="1BD60275" w14:textId="77777777" w:rsidR="003C0D30" w:rsidRDefault="00843536">
      <w:pPr>
        <w:pStyle w:val="Normal1"/>
      </w:pPr>
      <w:r>
        <w:rPr>
          <w:rFonts w:ascii="Proxima Nova" w:eastAsia="Proxima Nova" w:hAnsi="Proxima Nova" w:cs="Proxima Nova"/>
          <w:color w:val="FF0000"/>
        </w:rPr>
        <w:t xml:space="preserve">***Statistical analysis? Mean firing rates; compare rates for diff S/V, ITI, </w:t>
      </w:r>
      <w:proofErr w:type="spellStart"/>
      <w:r>
        <w:rPr>
          <w:rFonts w:ascii="Proxima Nova" w:eastAsia="Proxima Nova" w:hAnsi="Proxima Nova" w:cs="Proxima Nova"/>
          <w:color w:val="FF0000"/>
        </w:rPr>
        <w:t>brightnesses</w:t>
      </w:r>
      <w:proofErr w:type="spellEnd"/>
    </w:p>
    <w:p w14:paraId="7C290EDA" w14:textId="77777777" w:rsidR="003C0D30" w:rsidRDefault="003C0D30">
      <w:pPr>
        <w:pStyle w:val="Normal1"/>
      </w:pPr>
    </w:p>
    <w:p w14:paraId="4E2BC4EB" w14:textId="77777777" w:rsidR="003C0D30" w:rsidRDefault="00843536">
      <w:pPr>
        <w:pStyle w:val="Normal1"/>
        <w:jc w:val="center"/>
      </w:pPr>
      <w:r>
        <w:rPr>
          <w:rFonts w:ascii="Proxima Nova" w:eastAsia="Proxima Nova" w:hAnsi="Proxima Nova" w:cs="Proxima Nova"/>
          <w:b/>
          <w:sz w:val="36"/>
          <w:szCs w:val="36"/>
        </w:rPr>
        <w:t>Results</w:t>
      </w:r>
    </w:p>
    <w:p w14:paraId="002E51CD" w14:textId="77777777" w:rsidR="003C0D30" w:rsidRDefault="00843536">
      <w:pPr>
        <w:pStyle w:val="Normal1"/>
      </w:pPr>
      <w:r>
        <w:rPr>
          <w:rFonts w:ascii="Proxima Nova" w:eastAsia="Proxima Nova" w:hAnsi="Proxima Nova" w:cs="Proxima Nova"/>
          <w:i/>
          <w:u w:val="single"/>
        </w:rPr>
        <w:t>DCMD response to simulated approaching stimuli</w:t>
      </w:r>
    </w:p>
    <w:p w14:paraId="0C04E491" w14:textId="77777777" w:rsidR="003C0D30" w:rsidRDefault="00843536">
      <w:pPr>
        <w:pStyle w:val="Normal1"/>
      </w:pPr>
      <w:r>
        <w:rPr>
          <w:rFonts w:ascii="Proxima Nova" w:eastAsia="Proxima Nova" w:hAnsi="Proxima Nova" w:cs="Proxima Nova"/>
        </w:rPr>
        <w:t xml:space="preserve">The visual stimuli in form of enlarging circles simulate approach toward the grasshopper. The circles started at a distance from the eye where their images subtend a minimal angle. Example extracellular recordings of DCMD response for circles 6cm in radius approaching at four velocities (-2, -4, -6, -8m/s) are shown in Fig. 2. At slower velocities (-2 and -4m/s), peak firing occurs before the time to collision between the eye and the stimuli. At faster velocities (-6 and -8m/s), DCMD firing peaks approximately 0.05 to 0.125s after collision. </w:t>
      </w:r>
    </w:p>
    <w:p w14:paraId="32C13FE8" w14:textId="77777777" w:rsidR="003C0D30" w:rsidRDefault="003C0D30">
      <w:pPr>
        <w:pStyle w:val="Normal1"/>
      </w:pPr>
    </w:p>
    <w:p w14:paraId="3ABD7619" w14:textId="77777777" w:rsidR="003C0D30" w:rsidRDefault="00843536">
      <w:pPr>
        <w:pStyle w:val="Normal1"/>
      </w:pPr>
      <w:r>
        <w:rPr>
          <w:rFonts w:ascii="Proxima Nova" w:eastAsia="Proxima Nova" w:hAnsi="Proxima Nova" w:cs="Proxima Nova"/>
          <w:i/>
          <w:u w:val="single"/>
        </w:rPr>
        <w:t>DCMD activity during various intertrial trials</w:t>
      </w:r>
    </w:p>
    <w:p w14:paraId="11686AF9" w14:textId="77777777" w:rsidR="003C0D30" w:rsidRDefault="00843536">
      <w:pPr>
        <w:pStyle w:val="Normal1"/>
      </w:pPr>
      <w:r>
        <w:rPr>
          <w:rFonts w:ascii="Proxima Nova" w:eastAsia="Proxima Nova" w:hAnsi="Proxima Nova" w:cs="Proxima Nova"/>
        </w:rPr>
        <w:t xml:space="preserve">It is known that repeated stimuli could induce habituation of the response. We investigated the effect of various ITIs on DCMD activity, shown in Fig. 3. As expected, an ITI of 1s yields low firing frequency (approximately 20Hz), compared to the frequencies with ITIs of 22.5s (45Hz) and 45s (75Hz). The 45s ITI showed the most consistent and frequent firing, and was the ITI of choice for the rest of the experiments.  </w:t>
      </w:r>
    </w:p>
    <w:p w14:paraId="6DDC91FE" w14:textId="77777777" w:rsidR="003C0D30" w:rsidRDefault="003C0D30">
      <w:pPr>
        <w:pStyle w:val="Normal1"/>
      </w:pPr>
    </w:p>
    <w:p w14:paraId="41D9BEAD" w14:textId="77777777" w:rsidR="003C0D30" w:rsidRDefault="00843536">
      <w:pPr>
        <w:pStyle w:val="Normal1"/>
      </w:pPr>
      <w:r>
        <w:rPr>
          <w:rFonts w:ascii="Proxima Nova" w:eastAsia="Proxima Nova" w:hAnsi="Proxima Nova" w:cs="Proxima Nova"/>
          <w:i/>
          <w:u w:val="single"/>
        </w:rPr>
        <w:t>Effect of screen brightness on DCMD response to approaching stimuli</w:t>
      </w:r>
    </w:p>
    <w:p w14:paraId="5974C0FF" w14:textId="77777777" w:rsidR="003C0D30" w:rsidRDefault="00843536">
      <w:pPr>
        <w:pStyle w:val="Normal1"/>
      </w:pPr>
      <w:r>
        <w:rPr>
          <w:rFonts w:ascii="Proxima Nova" w:eastAsia="Proxima Nova" w:hAnsi="Proxima Nova" w:cs="Proxima Nova"/>
        </w:rPr>
        <w:t>We also investigated whether screen brightness, which affected the contrast between the stimulus and the screen background, affected the peak response of neuron. As shown in Fig. 4, the DCMD activity profiles at maximum and minimum iPad screen brightness are not significantly different with 90Hz and 95Hz peak frequency, respectively.</w:t>
      </w:r>
    </w:p>
    <w:p w14:paraId="6F1CE1C8" w14:textId="77777777" w:rsidR="003C0D30" w:rsidRDefault="003C0D30">
      <w:pPr>
        <w:pStyle w:val="Normal1"/>
      </w:pPr>
    </w:p>
    <w:p w14:paraId="420EAC1E" w14:textId="77777777" w:rsidR="003C0D30" w:rsidRDefault="00843536">
      <w:pPr>
        <w:pStyle w:val="Normal1"/>
        <w:jc w:val="center"/>
      </w:pPr>
      <w:r>
        <w:rPr>
          <w:rFonts w:ascii="Proxima Nova" w:eastAsia="Proxima Nova" w:hAnsi="Proxima Nova" w:cs="Proxima Nova"/>
          <w:b/>
          <w:sz w:val="36"/>
          <w:szCs w:val="36"/>
        </w:rPr>
        <w:lastRenderedPageBreak/>
        <w:t>Introduction</w:t>
      </w:r>
    </w:p>
    <w:p w14:paraId="47EDDB7B" w14:textId="1A529787" w:rsidR="003C0D30" w:rsidRDefault="00843536">
      <w:pPr>
        <w:pStyle w:val="Normal1"/>
      </w:pPr>
      <w:r>
        <w:rPr>
          <w:rFonts w:ascii="Proxima Nova" w:eastAsia="Proxima Nova" w:hAnsi="Proxima Nova" w:cs="Proxima Nova"/>
        </w:rPr>
        <w:t>The ability to avoid collision with surrounding objects or escape a predator is crucial to the survival of an animal and requires the visual detection of approaching stimuli and a motor reaction. In the grasshopper visual system, two pairs of well-studied monocular motion-detecting neurons, lobula giant movement detectors (LGMDs) and the descending contralateral movement detectors (DCMDs), underlie the animal’s ability to jump away to escape a potential predator or avoid collision with a looming object. The LGMDs reside in the optic lobe and are excited by approaching visual stimuli. In turn, they send the neural signals to their postsynaptic targets, the DCMDs, which respond to object movements detected by the contralateral eye and activate moto</w:t>
      </w:r>
      <w:ins w:id="243" w:author="Mark Roper" w:date="2016-12-02T15:38:00Z">
        <w:r w:rsidR="006A5B8B">
          <w:rPr>
            <w:rFonts w:ascii="Proxima Nova" w:eastAsia="Proxima Nova" w:hAnsi="Proxima Nova" w:cs="Proxima Nova"/>
          </w:rPr>
          <w:t xml:space="preserve">r </w:t>
        </w:r>
      </w:ins>
      <w:r>
        <w:rPr>
          <w:rFonts w:ascii="Proxima Nova" w:eastAsia="Proxima Nova" w:hAnsi="Proxima Nova" w:cs="Proxima Nova"/>
        </w:rPr>
        <w:t xml:space="preserve">neurons in the thoracic ganglia appropriate to produce the jumping reaction. The LGMDs and DCMDs together make up an early warning system to generate the escape </w:t>
      </w:r>
      <w:proofErr w:type="spellStart"/>
      <w:r>
        <w:rPr>
          <w:rFonts w:ascii="Proxima Nova" w:eastAsia="Proxima Nova" w:hAnsi="Proxima Nova" w:cs="Proxima Nova"/>
        </w:rPr>
        <w:t>behavior</w:t>
      </w:r>
      <w:proofErr w:type="spellEnd"/>
      <w:r>
        <w:rPr>
          <w:rFonts w:ascii="Proxima Nova" w:eastAsia="Proxima Nova" w:hAnsi="Proxima Nova" w:cs="Proxima Nova"/>
        </w:rPr>
        <w:t xml:space="preserve"> in the face of possible collision with approaching objects. </w:t>
      </w:r>
    </w:p>
    <w:p w14:paraId="0B09DCB2" w14:textId="77777777" w:rsidR="003C0D30" w:rsidRDefault="003C0D30">
      <w:pPr>
        <w:pStyle w:val="Normal1"/>
      </w:pPr>
    </w:p>
    <w:p w14:paraId="1464586E" w14:textId="77777777" w:rsidR="003C0D30" w:rsidRDefault="00843536">
      <w:pPr>
        <w:pStyle w:val="Normal1"/>
      </w:pPr>
      <w:commentRangeStart w:id="244"/>
      <w:r>
        <w:rPr>
          <w:rFonts w:ascii="Proxima Nova" w:eastAsia="Proxima Nova" w:hAnsi="Proxima Nova" w:cs="Proxima Nova"/>
        </w:rPr>
        <w:t xml:space="preserve">The LGMD-DCMD system encodes the movement of an approaching stimulus, whose image expands on the animal’s retina. Computer-generated receding stimuli and stimuli whose trajectory to the eye is offset both result in lessened intensity of the DCMD response, which represents the response of the LGDM-DCMD system. This finding suggests that the DCMD is preferential to approaching objects on a direct collision course. </w:t>
      </w:r>
      <w:commentRangeEnd w:id="244"/>
      <w:r w:rsidR="006A5B8B">
        <w:rPr>
          <w:rStyle w:val="CommentReference"/>
        </w:rPr>
        <w:commentReference w:id="244"/>
      </w:r>
    </w:p>
    <w:p w14:paraId="68A13D8A" w14:textId="77777777" w:rsidR="003C0D30" w:rsidRDefault="003C0D30">
      <w:pPr>
        <w:pStyle w:val="Normal1"/>
      </w:pPr>
    </w:p>
    <w:p w14:paraId="0CC2BF36" w14:textId="77777777" w:rsidR="003C0D30" w:rsidRDefault="00843536">
      <w:pPr>
        <w:pStyle w:val="Normal1"/>
      </w:pPr>
      <w:commentRangeStart w:id="245"/>
      <w:r>
        <w:rPr>
          <w:rFonts w:ascii="Proxima Nova" w:eastAsia="Proxima Nova" w:hAnsi="Proxima Nova" w:cs="Proxima Nova"/>
          <w:color w:val="FF0000"/>
        </w:rPr>
        <w:t>[More background?]</w:t>
      </w:r>
      <w:commentRangeEnd w:id="245"/>
      <w:r w:rsidR="006A5B8B">
        <w:rPr>
          <w:rStyle w:val="CommentReference"/>
        </w:rPr>
        <w:commentReference w:id="245"/>
      </w:r>
    </w:p>
    <w:p w14:paraId="262E398F" w14:textId="77777777" w:rsidR="003C0D30" w:rsidRDefault="003C0D30">
      <w:pPr>
        <w:pStyle w:val="Normal1"/>
      </w:pPr>
    </w:p>
    <w:p w14:paraId="5662EC9A" w14:textId="77777777" w:rsidR="003C0D30" w:rsidRDefault="00843536">
      <w:pPr>
        <w:pStyle w:val="Normal1"/>
      </w:pPr>
      <w:r>
        <w:rPr>
          <w:rFonts w:ascii="Proxima Nova" w:eastAsia="Proxima Nova" w:hAnsi="Proxima Nova" w:cs="Proxima Nova"/>
        </w:rPr>
        <w:t xml:space="preserve">We performed extracellular recordings of the DCMD response to approaching stimuli in grasshoppers using Backyard Brains’ open-source and low-cost equipment. The SpikerBox is a bioamplifier that connects to the SpikeRecorder, a smartphone/computer oscilloscope application that provides the computer-generated visual stimuli as well as serves as the recorder of neuronal activity.  This study aims to both investigate the neural basis of motion detection as well as demonstrate the use and efficiency of simple and do-it-yourself neurophysiology tools appropriate and valuable for enhancing the undergraduate understanding of the fundamental properties of the brain. </w:t>
      </w:r>
    </w:p>
    <w:p w14:paraId="2C1BBEFE" w14:textId="77777777" w:rsidR="003C0D30" w:rsidRDefault="003C0D30">
      <w:pPr>
        <w:pStyle w:val="Normal1"/>
      </w:pPr>
    </w:p>
    <w:p w14:paraId="3F7AD118" w14:textId="77777777" w:rsidR="003C0D30" w:rsidRDefault="00843536">
      <w:pPr>
        <w:pStyle w:val="Normal1"/>
        <w:jc w:val="center"/>
      </w:pPr>
      <w:r>
        <w:rPr>
          <w:rFonts w:ascii="Proxima Nova" w:eastAsia="Proxima Nova" w:hAnsi="Proxima Nova" w:cs="Proxima Nova"/>
          <w:b/>
          <w:sz w:val="36"/>
          <w:szCs w:val="36"/>
        </w:rPr>
        <w:t>Discussion</w:t>
      </w:r>
    </w:p>
    <w:p w14:paraId="65B44FBF" w14:textId="77777777" w:rsidR="003C0D30" w:rsidRDefault="00843536">
      <w:pPr>
        <w:pStyle w:val="Normal1"/>
      </w:pPr>
      <w:commentRangeStart w:id="246"/>
      <w:r>
        <w:rPr>
          <w:rFonts w:ascii="Proxima Nova" w:eastAsia="Proxima Nova" w:hAnsi="Proxima Nova" w:cs="Proxima Nova"/>
        </w:rPr>
        <w:t xml:space="preserve">Interpretations </w:t>
      </w:r>
      <w:commentRangeEnd w:id="246"/>
      <w:r w:rsidR="005D2F36">
        <w:rPr>
          <w:rStyle w:val="CommentReference"/>
        </w:rPr>
        <w:commentReference w:id="246"/>
      </w:r>
      <w:r>
        <w:rPr>
          <w:rFonts w:ascii="Proxima Nova" w:eastAsia="Proxima Nova" w:hAnsi="Proxima Nova" w:cs="Proxima Nova"/>
        </w:rPr>
        <w:t>- how results support the answers &amp; how the answers fit with existing knowledge</w:t>
      </w:r>
    </w:p>
    <w:p w14:paraId="51643DE8" w14:textId="77777777" w:rsidR="003C0D30" w:rsidRDefault="00843536">
      <w:pPr>
        <w:pStyle w:val="Normal1"/>
      </w:pPr>
      <w:r>
        <w:rPr>
          <w:rFonts w:ascii="Proxima Nova" w:eastAsia="Proxima Nova" w:hAnsi="Proxima Nova" w:cs="Proxima Nova"/>
        </w:rPr>
        <w:t>Implications</w:t>
      </w:r>
    </w:p>
    <w:p w14:paraId="0DA7E03A" w14:textId="77777777" w:rsidR="003C0D30" w:rsidRDefault="003C0D30">
      <w:pPr>
        <w:pStyle w:val="Normal1"/>
      </w:pPr>
    </w:p>
    <w:p w14:paraId="7C51B69B" w14:textId="77777777" w:rsidR="003C0D30" w:rsidRDefault="00843536">
      <w:pPr>
        <w:pStyle w:val="Normal1"/>
      </w:pPr>
      <w:r>
        <w:rPr>
          <w:rFonts w:ascii="Proxima Nova" w:eastAsia="Proxima Nova" w:hAnsi="Proxima Nova" w:cs="Proxima Nova"/>
        </w:rPr>
        <w:t>Future improvements</w:t>
      </w:r>
    </w:p>
    <w:p w14:paraId="65D75895" w14:textId="77777777" w:rsidR="003C0D30" w:rsidRDefault="003C0D30">
      <w:pPr>
        <w:pStyle w:val="Normal1"/>
      </w:pPr>
    </w:p>
    <w:p w14:paraId="116E4B23" w14:textId="77777777" w:rsidR="003C0D30" w:rsidRDefault="00843536">
      <w:pPr>
        <w:pStyle w:val="Normal1"/>
      </w:pPr>
      <w:r>
        <w:rPr>
          <w:rFonts w:ascii="Proxima Nova" w:eastAsia="Proxima Nova" w:hAnsi="Proxima Nova" w:cs="Proxima Nova"/>
        </w:rPr>
        <w:t>Specific to general: findings to the literature, theory, practice</w:t>
      </w:r>
    </w:p>
    <w:p w14:paraId="4F452C9F" w14:textId="77777777" w:rsidR="003C0D30" w:rsidRDefault="003C0D30">
      <w:pPr>
        <w:pStyle w:val="Normal1"/>
      </w:pPr>
    </w:p>
    <w:p w14:paraId="2BCD9E5D" w14:textId="77777777" w:rsidR="003C0D30" w:rsidRDefault="00843536">
      <w:pPr>
        <w:pStyle w:val="Normal1"/>
      </w:pPr>
      <w:r>
        <w:rPr>
          <w:rFonts w:ascii="Proxima Nova" w:eastAsia="Proxima Nova" w:hAnsi="Proxima Nova" w:cs="Proxima Nova"/>
        </w:rPr>
        <w:t xml:space="preserve">The LGMD-DCMD system demonstrates the functionality of… </w:t>
      </w:r>
    </w:p>
    <w:p w14:paraId="0A411E05" w14:textId="77777777" w:rsidR="003C0D30" w:rsidRDefault="003C0D30">
      <w:pPr>
        <w:pStyle w:val="Normal1"/>
      </w:pPr>
    </w:p>
    <w:p w14:paraId="7F295D2F" w14:textId="77777777" w:rsidR="003C0D30" w:rsidRDefault="00843536">
      <w:pPr>
        <w:pStyle w:val="Normal1"/>
        <w:jc w:val="center"/>
      </w:pPr>
      <w:r>
        <w:rPr>
          <w:rFonts w:ascii="Proxima Nova" w:eastAsia="Proxima Nova" w:hAnsi="Proxima Nova" w:cs="Proxima Nova"/>
          <w:b/>
          <w:sz w:val="36"/>
          <w:szCs w:val="36"/>
        </w:rPr>
        <w:t>Title &amp; Abstract</w:t>
      </w:r>
    </w:p>
    <w:p w14:paraId="41784CC9" w14:textId="77777777" w:rsidR="008015DB" w:rsidRPr="008015DB" w:rsidRDefault="008015DB" w:rsidP="008015DB">
      <w:pPr>
        <w:rPr>
          <w:sz w:val="28"/>
          <w:rPrChange w:id="247" w:author="Dieu My Nguyen" w:date="2016-12-10T18:35:00Z">
            <w:rPr/>
          </w:rPrChange>
        </w:rPr>
      </w:pPr>
      <w:bookmarkStart w:id="248" w:name="_GoBack"/>
      <w:r w:rsidRPr="008015DB">
        <w:rPr>
          <w:sz w:val="28"/>
          <w:rPrChange w:id="249" w:author="Dieu My Nguyen" w:date="2016-12-10T18:35:00Z">
            <w:rPr/>
          </w:rPrChange>
        </w:rPr>
        <w:t xml:space="preserve">Observing neural responses to visual stimuli can provide compelling neuroscience demonstrations and excellent student laboratories, however experimental setup can be highly complex and expensive.  In this study, we aimed to simplify a vision-related procedure using open-source and low-cost </w:t>
      </w:r>
      <w:r w:rsidRPr="008015DB">
        <w:rPr>
          <w:sz w:val="28"/>
          <w:rPrChange w:id="250" w:author="Dieu My Nguyen" w:date="2016-12-10T18:35:00Z">
            <w:rPr/>
          </w:rPrChange>
        </w:rPr>
        <w:lastRenderedPageBreak/>
        <w:t xml:space="preserve">electrophysiology equipment to extracellularly record and </w:t>
      </w:r>
      <w:proofErr w:type="spellStart"/>
      <w:r w:rsidRPr="008015DB">
        <w:rPr>
          <w:sz w:val="28"/>
          <w:rPrChange w:id="251" w:author="Dieu My Nguyen" w:date="2016-12-10T18:35:00Z">
            <w:rPr/>
          </w:rPrChange>
        </w:rPr>
        <w:t>analyze</w:t>
      </w:r>
      <w:proofErr w:type="spellEnd"/>
      <w:r w:rsidRPr="008015DB">
        <w:rPr>
          <w:sz w:val="28"/>
          <w:rPrChange w:id="252" w:author="Dieu My Nguyen" w:date="2016-12-10T18:35:00Z">
            <w:rPr/>
          </w:rPrChange>
        </w:rPr>
        <w:t xml:space="preserve"> the descending contralateral movement detector (DCMD) neuron that underlies the grasshopper's motor sensitivity to looming monocular visual cues.  In the natural environment, this visual and motor response serves as an escape mechanism for the grasshopper, a prey for a variety of animals including birds and larger insects. We used a low-cost bioamplifier, the Backyard Brains SpikerBox, to amplify DCMD activity and developed a custom iPad app which provides the visual looming (direct collision course) stimuli while simultaneously recording the DCMD neural activity. DCMD firing frequency increased approximately 1.8s after the onset of the stimulus and peaked around the time of collision between the object and the eye, when the object's image on the grasshopper's retina reaches a certain angular size (80º). We also found that the DCMD response habituation can be avoided with an inter-trial-interval of 45s or longer, and that DCMD firing frequency is unaffected by the iPad intensity or by the contrast between the simulated object and screen background. Taken together, we feel this experiment will </w:t>
      </w:r>
      <w:proofErr w:type="gramStart"/>
      <w:r w:rsidRPr="008015DB">
        <w:rPr>
          <w:sz w:val="28"/>
          <w:rPrChange w:id="253" w:author="Dieu My Nguyen" w:date="2016-12-10T18:35:00Z">
            <w:rPr/>
          </w:rPrChange>
        </w:rPr>
        <w:t>is</w:t>
      </w:r>
      <w:proofErr w:type="gramEnd"/>
      <w:r w:rsidRPr="008015DB">
        <w:rPr>
          <w:sz w:val="28"/>
          <w:rPrChange w:id="254" w:author="Dieu My Nguyen" w:date="2016-12-10T18:35:00Z">
            <w:rPr/>
          </w:rPrChange>
        </w:rPr>
        <w:t xml:space="preserve"> tractable to be implemented in secondary education or undergraduate laboratories.</w:t>
      </w:r>
    </w:p>
    <w:p w14:paraId="70E8DD31" w14:textId="77777777" w:rsidR="003C0D30" w:rsidRPr="008015DB" w:rsidRDefault="003C0D30">
      <w:pPr>
        <w:pStyle w:val="Normal1"/>
        <w:rPr>
          <w:sz w:val="28"/>
          <w:rPrChange w:id="255" w:author="Dieu My Nguyen" w:date="2016-12-10T18:35:00Z">
            <w:rPr/>
          </w:rPrChange>
        </w:rPr>
      </w:pPr>
    </w:p>
    <w:bookmarkEnd w:id="248"/>
    <w:p w14:paraId="307A8A3A" w14:textId="77777777" w:rsidR="003C0D30" w:rsidRDefault="003C0D30">
      <w:pPr>
        <w:pStyle w:val="Normal1"/>
        <w:jc w:val="center"/>
      </w:pPr>
    </w:p>
    <w:p w14:paraId="68159C6C" w14:textId="77777777" w:rsidR="003C0D30" w:rsidRDefault="00843536">
      <w:pPr>
        <w:pStyle w:val="Normal1"/>
        <w:jc w:val="center"/>
      </w:pPr>
      <w:r>
        <w:rPr>
          <w:rFonts w:ascii="Proxima Nova" w:eastAsia="Proxima Nova" w:hAnsi="Proxima Nova" w:cs="Proxima Nova"/>
          <w:b/>
          <w:sz w:val="36"/>
          <w:szCs w:val="36"/>
        </w:rPr>
        <w:t>References</w:t>
      </w:r>
    </w:p>
    <w:p w14:paraId="201ED4C5" w14:textId="77777777" w:rsidR="003C0D30" w:rsidRDefault="00843536">
      <w:pPr>
        <w:pStyle w:val="Normal1"/>
        <w:numPr>
          <w:ilvl w:val="0"/>
          <w:numId w:val="2"/>
        </w:numPr>
        <w:ind w:hanging="360"/>
        <w:contextualSpacing/>
        <w:rPr>
          <w:rFonts w:ascii="Proxima Nova" w:eastAsia="Proxima Nova" w:hAnsi="Proxima Nova" w:cs="Proxima Nova"/>
        </w:rPr>
      </w:pPr>
      <w:r>
        <w:rPr>
          <w:rFonts w:ascii="Proxima Nova" w:eastAsia="Proxima Nova" w:hAnsi="Proxima Nova" w:cs="Proxima Nova"/>
        </w:rPr>
        <w:t xml:space="preserve">Example FUN papers: </w:t>
      </w:r>
    </w:p>
    <w:p w14:paraId="59D554DE" w14:textId="77777777" w:rsidR="003C0D30" w:rsidRDefault="00843536">
      <w:pPr>
        <w:pStyle w:val="Normal1"/>
        <w:numPr>
          <w:ilvl w:val="1"/>
          <w:numId w:val="2"/>
        </w:numPr>
        <w:ind w:hanging="360"/>
        <w:contextualSpacing/>
        <w:rPr>
          <w:rFonts w:ascii="Proxima Nova" w:eastAsia="Proxima Nova" w:hAnsi="Proxima Nova" w:cs="Proxima Nova"/>
        </w:rPr>
      </w:pPr>
      <w:r>
        <w:rPr>
          <w:rFonts w:ascii="Proxima Nova" w:eastAsia="Proxima Nova" w:hAnsi="Proxima Nova" w:cs="Proxima Nova"/>
        </w:rPr>
        <w:t xml:space="preserve">Nesbit 2015 - Extracellular Recording of Light Responses from Optic Nerve </w:t>
      </w:r>
      <w:proofErr w:type="spellStart"/>
      <w:r>
        <w:rPr>
          <w:rFonts w:ascii="Proxima Nova" w:eastAsia="Proxima Nova" w:hAnsi="Proxima Nova" w:cs="Proxima Nova"/>
        </w:rPr>
        <w:t>Fibers</w:t>
      </w:r>
      <w:proofErr w:type="spellEnd"/>
      <w:r>
        <w:rPr>
          <w:rFonts w:ascii="Proxima Nova" w:eastAsia="Proxima Nova" w:hAnsi="Proxima Nova" w:cs="Proxima Nova"/>
        </w:rPr>
        <w:t xml:space="preserve"> and the Caudal Photoreceptor in the Crayfish </w:t>
      </w:r>
    </w:p>
    <w:p w14:paraId="6825B78A" w14:textId="77777777" w:rsidR="003C0D30" w:rsidRDefault="00843536">
      <w:pPr>
        <w:pStyle w:val="Normal1"/>
        <w:numPr>
          <w:ilvl w:val="0"/>
          <w:numId w:val="2"/>
        </w:numPr>
        <w:ind w:hanging="360"/>
        <w:contextualSpacing/>
        <w:rPr>
          <w:rFonts w:ascii="Proxima Nova" w:eastAsia="Proxima Nova" w:hAnsi="Proxima Nova" w:cs="Proxima Nova"/>
        </w:rPr>
      </w:pPr>
      <w:r>
        <w:rPr>
          <w:rFonts w:ascii="Proxima Nova" w:eastAsia="Proxima Nova" w:hAnsi="Proxima Nova" w:cs="Proxima Nova"/>
        </w:rPr>
        <w:t xml:space="preserve">SpikerBox paper: </w:t>
      </w:r>
      <w:hyperlink r:id="rId21">
        <w:r>
          <w:rPr>
            <w:rFonts w:ascii="Proxima Nova" w:eastAsia="Proxima Nova" w:hAnsi="Proxima Nova" w:cs="Proxima Nova"/>
            <w:color w:val="1155CC"/>
            <w:u w:val="single"/>
          </w:rPr>
          <w:t>http://journals.plos.org/plosone/article?id=10.1371/journal.pone.0030837</w:t>
        </w:r>
      </w:hyperlink>
    </w:p>
    <w:p w14:paraId="09FF22BF" w14:textId="77777777" w:rsidR="003C0D30" w:rsidRDefault="00843536">
      <w:pPr>
        <w:pStyle w:val="Normal1"/>
        <w:numPr>
          <w:ilvl w:val="0"/>
          <w:numId w:val="2"/>
        </w:numPr>
        <w:ind w:hanging="360"/>
        <w:contextualSpacing/>
        <w:rPr>
          <w:rFonts w:ascii="Proxima Nova" w:eastAsia="Proxima Nova" w:hAnsi="Proxima Nova" w:cs="Proxima Nova"/>
        </w:rPr>
      </w:pPr>
      <w:r>
        <w:rPr>
          <w:rFonts w:ascii="Proxima Nova" w:eastAsia="Proxima Nova" w:hAnsi="Proxima Nova" w:cs="Proxima Nova"/>
        </w:rPr>
        <w:t>Locust DCMD papers:</w:t>
      </w:r>
    </w:p>
    <w:p w14:paraId="1BE4A54C" w14:textId="77777777" w:rsidR="003C0D30" w:rsidRDefault="00843536">
      <w:pPr>
        <w:pStyle w:val="Normal1"/>
        <w:numPr>
          <w:ilvl w:val="1"/>
          <w:numId w:val="2"/>
        </w:numPr>
        <w:ind w:hanging="360"/>
        <w:contextualSpacing/>
        <w:rPr>
          <w:rFonts w:ascii="Proxima Nova" w:eastAsia="Proxima Nova" w:hAnsi="Proxima Nova" w:cs="Proxima Nova"/>
        </w:rPr>
      </w:pPr>
      <w:r>
        <w:rPr>
          <w:rFonts w:ascii="Proxima Nova" w:eastAsia="Proxima Nova" w:hAnsi="Proxima Nova" w:cs="Proxima Nova"/>
        </w:rPr>
        <w:t>Rind 1992 - Orthopteran DCMD Neuron...</w:t>
      </w:r>
    </w:p>
    <w:p w14:paraId="2DA61905" w14:textId="77777777" w:rsidR="003C0D30" w:rsidRDefault="00843536">
      <w:pPr>
        <w:pStyle w:val="Normal1"/>
        <w:numPr>
          <w:ilvl w:val="1"/>
          <w:numId w:val="2"/>
        </w:numPr>
        <w:ind w:hanging="360"/>
        <w:contextualSpacing/>
        <w:rPr>
          <w:rFonts w:ascii="Proxima Nova" w:eastAsia="Proxima Nova" w:hAnsi="Proxima Nova" w:cs="Proxima Nova"/>
        </w:rPr>
      </w:pPr>
      <w:r>
        <w:rPr>
          <w:rFonts w:ascii="Proxima Nova" w:eastAsia="Proxima Nova" w:hAnsi="Proxima Nova" w:cs="Proxima Nova"/>
        </w:rPr>
        <w:t>Hatsopoulos 1995 - Elementary Computation of Object Approach…</w:t>
      </w:r>
    </w:p>
    <w:p w14:paraId="581AA86F" w14:textId="77777777" w:rsidR="003C0D30" w:rsidRDefault="00843536">
      <w:pPr>
        <w:pStyle w:val="Normal1"/>
        <w:numPr>
          <w:ilvl w:val="1"/>
          <w:numId w:val="2"/>
        </w:numPr>
        <w:ind w:hanging="360"/>
        <w:contextualSpacing/>
        <w:rPr>
          <w:rFonts w:ascii="Proxima Nova" w:eastAsia="Proxima Nova" w:hAnsi="Proxima Nova" w:cs="Proxima Nova"/>
        </w:rPr>
      </w:pPr>
      <w:r>
        <w:rPr>
          <w:rFonts w:ascii="Proxima Nova" w:eastAsia="Proxima Nova" w:hAnsi="Proxima Nova" w:cs="Proxima Nova"/>
        </w:rPr>
        <w:t>Gabbiani 1999 - Computation of Object Approach…</w:t>
      </w:r>
    </w:p>
    <w:p w14:paraId="11BC9F71" w14:textId="77777777" w:rsidR="003C0D30" w:rsidRDefault="00843536">
      <w:pPr>
        <w:pStyle w:val="Normal1"/>
        <w:numPr>
          <w:ilvl w:val="1"/>
          <w:numId w:val="2"/>
        </w:numPr>
        <w:ind w:hanging="360"/>
        <w:contextualSpacing/>
        <w:rPr>
          <w:rFonts w:ascii="Proxima Nova" w:eastAsia="Proxima Nova" w:hAnsi="Proxima Nova" w:cs="Proxima Nova"/>
        </w:rPr>
      </w:pPr>
      <w:r>
        <w:rPr>
          <w:rFonts w:ascii="Proxima Nova" w:eastAsia="Proxima Nova" w:hAnsi="Proxima Nova" w:cs="Proxima Nova"/>
        </w:rPr>
        <w:t>Rind 1999 - Seeing What is Coming...</w:t>
      </w:r>
    </w:p>
    <w:p w14:paraId="0C3D61DC" w14:textId="77777777" w:rsidR="003C0D30" w:rsidRDefault="00843536">
      <w:pPr>
        <w:pStyle w:val="Normal1"/>
        <w:numPr>
          <w:ilvl w:val="1"/>
          <w:numId w:val="2"/>
        </w:numPr>
        <w:ind w:hanging="360"/>
        <w:contextualSpacing/>
        <w:rPr>
          <w:rFonts w:ascii="Proxima Nova" w:eastAsia="Proxima Nova" w:hAnsi="Proxima Nova" w:cs="Proxima Nova"/>
        </w:rPr>
      </w:pPr>
      <w:proofErr w:type="spellStart"/>
      <w:r>
        <w:rPr>
          <w:rFonts w:ascii="Proxima Nova" w:eastAsia="Proxima Nova" w:hAnsi="Proxima Nova" w:cs="Proxima Nova"/>
        </w:rPr>
        <w:t>Gray</w:t>
      </w:r>
      <w:proofErr w:type="spellEnd"/>
      <w:r>
        <w:rPr>
          <w:rFonts w:ascii="Proxima Nova" w:eastAsia="Proxima Nova" w:hAnsi="Proxima Nova" w:cs="Proxima Nova"/>
        </w:rPr>
        <w:t xml:space="preserve"> 2001 - Activity of DCMD Neurons...</w:t>
      </w:r>
    </w:p>
    <w:p w14:paraId="29DFE40E" w14:textId="77777777" w:rsidR="003C0D30" w:rsidRDefault="00843536">
      <w:pPr>
        <w:pStyle w:val="Normal1"/>
        <w:numPr>
          <w:ilvl w:val="1"/>
          <w:numId w:val="2"/>
        </w:numPr>
        <w:ind w:hanging="360"/>
        <w:contextualSpacing/>
        <w:rPr>
          <w:rFonts w:ascii="Proxima Nova" w:eastAsia="Proxima Nova" w:hAnsi="Proxima Nova" w:cs="Proxima Nova"/>
        </w:rPr>
      </w:pPr>
      <w:r>
        <w:rPr>
          <w:rFonts w:ascii="Proxima Nova" w:eastAsia="Proxima Nova" w:hAnsi="Proxima Nova" w:cs="Proxima Nova"/>
        </w:rPr>
        <w:t xml:space="preserve">Card 2012 - Escape </w:t>
      </w:r>
      <w:proofErr w:type="spellStart"/>
      <w:r>
        <w:rPr>
          <w:rFonts w:ascii="Proxima Nova" w:eastAsia="Proxima Nova" w:hAnsi="Proxima Nova" w:cs="Proxima Nova"/>
        </w:rPr>
        <w:t>behaviors</w:t>
      </w:r>
      <w:proofErr w:type="spellEnd"/>
      <w:r>
        <w:rPr>
          <w:rFonts w:ascii="Proxima Nova" w:eastAsia="Proxima Nova" w:hAnsi="Proxima Nova" w:cs="Proxima Nova"/>
        </w:rPr>
        <w:t xml:space="preserve"> in insects </w:t>
      </w:r>
    </w:p>
    <w:p w14:paraId="0D3CAA3B" w14:textId="77777777" w:rsidR="003C0D30" w:rsidRDefault="003C0D30">
      <w:pPr>
        <w:pStyle w:val="Normal1"/>
      </w:pPr>
    </w:p>
    <w:p w14:paraId="6B5B554D" w14:textId="77777777" w:rsidR="003C0D30" w:rsidRDefault="003C0D30">
      <w:pPr>
        <w:pStyle w:val="Normal1"/>
      </w:pPr>
    </w:p>
    <w:p w14:paraId="29E449D5" w14:textId="77777777" w:rsidR="003C0D30" w:rsidRDefault="003C0D30">
      <w:pPr>
        <w:pStyle w:val="Normal1"/>
      </w:pPr>
    </w:p>
    <w:p w14:paraId="35F148B8" w14:textId="77777777" w:rsidR="003C0D30" w:rsidRDefault="003C0D30">
      <w:pPr>
        <w:pStyle w:val="Normal1"/>
      </w:pPr>
    </w:p>
    <w:p w14:paraId="047F9A9B" w14:textId="77777777" w:rsidR="003C0D30" w:rsidRDefault="003C0D30">
      <w:pPr>
        <w:pStyle w:val="Normal1"/>
        <w:jc w:val="center"/>
      </w:pPr>
    </w:p>
    <w:p w14:paraId="2E5AE508" w14:textId="77777777" w:rsidR="003C0D30" w:rsidRDefault="003C0D30">
      <w:pPr>
        <w:pStyle w:val="Normal1"/>
        <w:jc w:val="center"/>
      </w:pPr>
    </w:p>
    <w:p w14:paraId="70112AA3" w14:textId="77777777" w:rsidR="003C0D30" w:rsidRDefault="003C0D30">
      <w:pPr>
        <w:pStyle w:val="Normal1"/>
        <w:jc w:val="center"/>
      </w:pPr>
    </w:p>
    <w:p w14:paraId="5D9D9B09" w14:textId="77777777" w:rsidR="003C0D30" w:rsidRDefault="003C0D30">
      <w:pPr>
        <w:pStyle w:val="Normal1"/>
        <w:jc w:val="center"/>
      </w:pPr>
    </w:p>
    <w:p w14:paraId="025190CC" w14:textId="77777777" w:rsidR="003C0D30" w:rsidRDefault="003C0D30">
      <w:pPr>
        <w:pStyle w:val="Normal1"/>
        <w:jc w:val="center"/>
      </w:pPr>
    </w:p>
    <w:p w14:paraId="0E2CA480" w14:textId="77777777" w:rsidR="003C0D30" w:rsidRDefault="003C0D30">
      <w:pPr>
        <w:pStyle w:val="Normal1"/>
        <w:jc w:val="center"/>
      </w:pPr>
    </w:p>
    <w:p w14:paraId="61AF736E" w14:textId="77777777" w:rsidR="003C0D30" w:rsidRDefault="003C0D30">
      <w:pPr>
        <w:pStyle w:val="Normal1"/>
        <w:jc w:val="center"/>
      </w:pPr>
    </w:p>
    <w:p w14:paraId="22EC24E5" w14:textId="77777777" w:rsidR="003C0D30" w:rsidRDefault="003C0D30">
      <w:pPr>
        <w:pStyle w:val="Normal1"/>
        <w:jc w:val="center"/>
      </w:pPr>
    </w:p>
    <w:p w14:paraId="5850282D" w14:textId="77777777" w:rsidR="003C0D30" w:rsidRDefault="00843536">
      <w:pPr>
        <w:pStyle w:val="Normal1"/>
        <w:jc w:val="center"/>
      </w:pPr>
      <w:r>
        <w:rPr>
          <w:rFonts w:ascii="Proxima Nova" w:eastAsia="Proxima Nova" w:hAnsi="Proxima Nova" w:cs="Proxima Nova"/>
          <w:b/>
        </w:rPr>
        <w:t>Additional figures to include</w:t>
      </w:r>
    </w:p>
    <w:p w14:paraId="16222F06" w14:textId="77777777" w:rsidR="003C0D30" w:rsidRDefault="00843536">
      <w:pPr>
        <w:pStyle w:val="Normal1"/>
        <w:jc w:val="center"/>
      </w:pPr>
      <w:r>
        <w:rPr>
          <w:rFonts w:ascii="Proxima Nova" w:eastAsia="Proxima Nova" w:hAnsi="Proxima Nova" w:cs="Proxima Nova"/>
          <w:b/>
        </w:rPr>
        <w:t xml:space="preserve"> </w:t>
      </w:r>
      <w:r>
        <w:rPr>
          <w:rFonts w:ascii="Proxima Nova" w:eastAsia="Proxima Nova" w:hAnsi="Proxima Nova" w:cs="Proxima Nova"/>
          <w:b/>
        </w:rPr>
        <w:tab/>
      </w:r>
    </w:p>
    <w:p w14:paraId="3872C981" w14:textId="77777777" w:rsidR="003C0D30" w:rsidRDefault="003C0D30">
      <w:pPr>
        <w:pStyle w:val="Normal1"/>
      </w:pPr>
    </w:p>
    <w:p w14:paraId="26A928EA" w14:textId="77777777" w:rsidR="003C0D30" w:rsidRDefault="003C0D30">
      <w:pPr>
        <w:pStyle w:val="Normal1"/>
      </w:pPr>
    </w:p>
    <w:sectPr w:rsidR="003C0D30">
      <w:headerReference w:type="default" r:id="rId22"/>
      <w:pgSz w:w="12240" w:h="15840"/>
      <w:pgMar w:top="1440" w:right="81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6" w:author="Mark Roper" w:date="2016-11-28T11:22:00Z" w:initials="Mr">
    <w:p w14:paraId="710FB67A" w14:textId="77777777" w:rsidR="006A5B8B" w:rsidRDefault="006A5B8B">
      <w:pPr>
        <w:pStyle w:val="CommentText"/>
      </w:pPr>
      <w:r>
        <w:rPr>
          <w:rStyle w:val="CommentReference"/>
        </w:rPr>
        <w:annotationRef/>
      </w:r>
      <w:r>
        <w:t xml:space="preserve">Is </w:t>
      </w:r>
      <w:r>
        <w:rPr>
          <w:rFonts w:ascii="Proxima Nova" w:eastAsia="Proxima Nova" w:hAnsi="Proxima Nova" w:cs="Proxima Nova"/>
        </w:rPr>
        <w:t xml:space="preserve">Connectives </w:t>
      </w:r>
      <w:r>
        <w:rPr>
          <w:rStyle w:val="CommentReference"/>
        </w:rPr>
        <w:annotationRef/>
      </w:r>
      <w:r>
        <w:t>the correct word</w:t>
      </w:r>
    </w:p>
  </w:comment>
  <w:comment w:id="83" w:author="Mark Roper" w:date="2016-11-28T11:53:00Z" w:initials="Mr">
    <w:p w14:paraId="1AA7A037" w14:textId="73F955D8" w:rsidR="006A5B8B" w:rsidRDefault="006A5B8B">
      <w:pPr>
        <w:pStyle w:val="CommentText"/>
      </w:pPr>
      <w:r>
        <w:rPr>
          <w:rStyle w:val="CommentReference"/>
        </w:rPr>
        <w:annotationRef/>
      </w:r>
      <w:r>
        <w:t>Is S the initial size or current size per frame?</w:t>
      </w:r>
    </w:p>
  </w:comment>
  <w:comment w:id="133" w:author="Mark Roper" w:date="2016-11-28T12:15:00Z" w:initials="Mr">
    <w:p w14:paraId="069A3EC2" w14:textId="536639EA" w:rsidR="006A5B8B" w:rsidRDefault="006A5B8B">
      <w:pPr>
        <w:pStyle w:val="CommentText"/>
      </w:pPr>
      <w:r>
        <w:rPr>
          <w:rStyle w:val="CommentReference"/>
        </w:rPr>
        <w:annotationRef/>
      </w:r>
      <w:r>
        <w:t xml:space="preserve">Write degrees not deg. Put more interval values on the y-axis </w:t>
      </w:r>
    </w:p>
  </w:comment>
  <w:comment w:id="134" w:author="Mark Roper" w:date="2016-11-28T12:21:00Z" w:initials="Mr">
    <w:p w14:paraId="13C8A2EC" w14:textId="5A5A0410" w:rsidR="006A5B8B" w:rsidRDefault="006A5B8B">
      <w:pPr>
        <w:pStyle w:val="CommentText"/>
      </w:pPr>
      <w:r>
        <w:rPr>
          <w:rStyle w:val="CommentReference"/>
        </w:rPr>
        <w:annotationRef/>
      </w:r>
      <w:r>
        <w:t>Double check in other publications that this term is ok. Otherwise we can use axonal bundle or axonal pathways</w:t>
      </w:r>
    </w:p>
  </w:comment>
  <w:comment w:id="140" w:author="Mark Roper" w:date="2016-11-28T12:24:00Z" w:initials="Mr">
    <w:p w14:paraId="793D4796" w14:textId="1169480F" w:rsidR="006A5B8B" w:rsidRDefault="006A5B8B">
      <w:pPr>
        <w:pStyle w:val="CommentText"/>
      </w:pPr>
      <w:r>
        <w:rPr>
          <w:rStyle w:val="CommentReference"/>
        </w:rPr>
        <w:annotationRef/>
      </w:r>
      <w:r>
        <w:t xml:space="preserve">You haven’t mentioned the spiker box yet. </w:t>
      </w:r>
    </w:p>
  </w:comment>
  <w:comment w:id="150" w:author="Mark Roper" w:date="2016-11-28T12:28:00Z" w:initials="Mr">
    <w:p w14:paraId="7FC2E1D3" w14:textId="1ECBC3AE" w:rsidR="006A5B8B" w:rsidRDefault="006A5B8B">
      <w:pPr>
        <w:pStyle w:val="CommentText"/>
      </w:pPr>
      <w:r>
        <w:rPr>
          <w:rStyle w:val="CommentReference"/>
        </w:rPr>
        <w:annotationRef/>
      </w:r>
      <w:r>
        <w:t xml:space="preserve">Should this be output port – does it have to be </w:t>
      </w:r>
      <w:proofErr w:type="spellStart"/>
      <w:r>
        <w:t>radioshack</w:t>
      </w:r>
      <w:proofErr w:type="spellEnd"/>
      <w:r>
        <w:t xml:space="preserve">? </w:t>
      </w:r>
    </w:p>
  </w:comment>
  <w:comment w:id="153" w:author="Mark Roper" w:date="2016-11-28T12:29:00Z" w:initials="Mr">
    <w:p w14:paraId="50ABA28E" w14:textId="55406672" w:rsidR="006A5B8B" w:rsidRDefault="006A5B8B">
      <w:pPr>
        <w:pStyle w:val="CommentText"/>
      </w:pPr>
      <w:r>
        <w:rPr>
          <w:rStyle w:val="CommentReference"/>
        </w:rPr>
        <w:annotationRef/>
      </w:r>
      <w:r>
        <w:t>Connected to what?</w:t>
      </w:r>
    </w:p>
  </w:comment>
  <w:comment w:id="154" w:author="Mark Roper" w:date="2016-11-28T12:30:00Z" w:initials="Mr">
    <w:p w14:paraId="7F6A88F3" w14:textId="7DC005C4" w:rsidR="006A5B8B" w:rsidRDefault="006A5B8B">
      <w:pPr>
        <w:pStyle w:val="CommentText"/>
      </w:pPr>
      <w:r>
        <w:rPr>
          <w:rStyle w:val="CommentReference"/>
        </w:rPr>
        <w:annotationRef/>
      </w:r>
      <w:r>
        <w:t>Don’t abbreviate unless absolutely necessary</w:t>
      </w:r>
    </w:p>
  </w:comment>
  <w:comment w:id="174" w:author="Mark Roper" w:date="2016-11-28T12:39:00Z" w:initials="Mr">
    <w:p w14:paraId="33003229" w14:textId="6DF4F15D" w:rsidR="006A5B8B" w:rsidRDefault="006A5B8B">
      <w:pPr>
        <w:pStyle w:val="CommentText"/>
      </w:pPr>
      <w:r>
        <w:rPr>
          <w:rStyle w:val="CommentReference"/>
        </w:rPr>
        <w:annotationRef/>
      </w:r>
      <w:r>
        <w:t>Is this correct?</w:t>
      </w:r>
    </w:p>
  </w:comment>
  <w:comment w:id="182" w:author="Mark Roper" w:date="2016-11-28T12:39:00Z" w:initials="Mr">
    <w:p w14:paraId="452225A3" w14:textId="48B54A6C" w:rsidR="006A5B8B" w:rsidRDefault="006A5B8B">
      <w:pPr>
        <w:pStyle w:val="CommentText"/>
      </w:pPr>
      <w:r>
        <w:rPr>
          <w:rStyle w:val="CommentReference"/>
        </w:rPr>
        <w:annotationRef/>
      </w:r>
      <w:r>
        <w:t>Is this correct?</w:t>
      </w:r>
    </w:p>
  </w:comment>
  <w:comment w:id="187" w:author="Mark Roper" w:date="2016-11-28T12:40:00Z" w:initials="Mr">
    <w:p w14:paraId="6DF5E4C1" w14:textId="409C36B9" w:rsidR="006A5B8B" w:rsidRDefault="006A5B8B">
      <w:pPr>
        <w:pStyle w:val="CommentText"/>
      </w:pPr>
      <w:r>
        <w:rPr>
          <w:rStyle w:val="CommentReference"/>
        </w:rPr>
        <w:annotationRef/>
      </w:r>
      <w:r>
        <w:t>Need to explain how sorting was done, how min / max thresholds were chosen – did you choose them or the software?</w:t>
      </w:r>
    </w:p>
  </w:comment>
  <w:comment w:id="188" w:author="Mark Roper" w:date="2016-11-28T12:41:00Z" w:initials="Mr">
    <w:p w14:paraId="43EC3970" w14:textId="1D3F3F0D" w:rsidR="006A5B8B" w:rsidRDefault="006A5B8B">
      <w:pPr>
        <w:pStyle w:val="CommentText"/>
      </w:pPr>
      <w:r>
        <w:rPr>
          <w:rStyle w:val="CommentReference"/>
        </w:rPr>
        <w:annotationRef/>
      </w:r>
      <w:r>
        <w:t>I would add this as the first results section</w:t>
      </w:r>
    </w:p>
  </w:comment>
  <w:comment w:id="191" w:author="Mark Roper" w:date="2016-11-28T12:42:00Z" w:initials="Mr">
    <w:p w14:paraId="1E62A78C" w14:textId="18C84655" w:rsidR="006A5B8B" w:rsidRDefault="006A5B8B">
      <w:pPr>
        <w:pStyle w:val="CommentText"/>
      </w:pPr>
      <w:r>
        <w:rPr>
          <w:rStyle w:val="CommentReference"/>
        </w:rPr>
        <w:annotationRef/>
      </w:r>
      <w:r>
        <w:t xml:space="preserve">What </w:t>
      </w:r>
      <w:proofErr w:type="spellStart"/>
      <w:r>
        <w:t>ardunio</w:t>
      </w:r>
      <w:proofErr w:type="spellEnd"/>
      <w:r>
        <w:t>?</w:t>
      </w:r>
    </w:p>
  </w:comment>
  <w:comment w:id="239" w:author="Mark Roper" w:date="2016-11-28T12:44:00Z" w:initials="Mr">
    <w:p w14:paraId="3474D683" w14:textId="77777777" w:rsidR="006A5B8B" w:rsidRDefault="006A5B8B" w:rsidP="00E4360B">
      <w:pPr>
        <w:pStyle w:val="CommentText"/>
      </w:pPr>
      <w:r>
        <w:rPr>
          <w:rStyle w:val="CommentReference"/>
        </w:rPr>
        <w:annotationRef/>
      </w:r>
      <w:r>
        <w:t xml:space="preserve">What </w:t>
      </w:r>
      <w:proofErr w:type="spellStart"/>
      <w:r>
        <w:t>ardunio</w:t>
      </w:r>
      <w:proofErr w:type="spellEnd"/>
      <w:r>
        <w:t>?</w:t>
      </w:r>
    </w:p>
  </w:comment>
  <w:comment w:id="237" w:author="Mark Roper" w:date="2016-11-28T12:47:00Z" w:initials="Mr">
    <w:p w14:paraId="265253F9" w14:textId="55C410F0" w:rsidR="006A5B8B" w:rsidRDefault="006A5B8B">
      <w:pPr>
        <w:pStyle w:val="CommentText"/>
      </w:pPr>
      <w:r>
        <w:rPr>
          <w:rStyle w:val="CommentReference"/>
        </w:rPr>
        <w:annotationRef/>
      </w:r>
      <w:r>
        <w:t>Unless a reviewer asks for this I don’t think it’s necessary</w:t>
      </w:r>
    </w:p>
  </w:comment>
  <w:comment w:id="242" w:author="Mark Roper" w:date="2016-11-28T12:53:00Z" w:initials="Mr">
    <w:p w14:paraId="03609765" w14:textId="0D9493CD" w:rsidR="006A5B8B" w:rsidRDefault="006A5B8B">
      <w:pPr>
        <w:pStyle w:val="CommentText"/>
      </w:pPr>
      <w:r>
        <w:rPr>
          <w:rStyle w:val="CommentReference"/>
        </w:rPr>
        <w:annotationRef/>
      </w:r>
      <w:r>
        <w:t>Why are they classic – add references, may be better to say we replicated experiments of xx et al.</w:t>
      </w:r>
    </w:p>
  </w:comment>
  <w:comment w:id="244" w:author="Mark Roper" w:date="2016-12-02T15:39:00Z" w:initials="Mr">
    <w:p w14:paraId="6D8BC3BF" w14:textId="546A1DCB" w:rsidR="006A5B8B" w:rsidRDefault="006A5B8B">
      <w:pPr>
        <w:pStyle w:val="CommentText"/>
      </w:pPr>
      <w:r>
        <w:rPr>
          <w:rStyle w:val="CommentReference"/>
        </w:rPr>
        <w:annotationRef/>
      </w:r>
      <w:r>
        <w:t xml:space="preserve">I would delete this as it simply repeats what you had above. </w:t>
      </w:r>
    </w:p>
  </w:comment>
  <w:comment w:id="245" w:author="Mark Roper" w:date="2016-12-02T15:41:00Z" w:initials="Mr">
    <w:p w14:paraId="0605D376" w14:textId="2CAED36A" w:rsidR="006A5B8B" w:rsidRDefault="006A5B8B">
      <w:pPr>
        <w:pStyle w:val="CommentText"/>
      </w:pPr>
      <w:r>
        <w:rPr>
          <w:rStyle w:val="CommentReference"/>
        </w:rPr>
        <w:annotationRef/>
      </w:r>
      <w:r>
        <w:t xml:space="preserve">Here I would recap previous experiments, then continue as you have to show that we are able to do this with a very simple and cheap system – which could </w:t>
      </w:r>
      <w:r w:rsidR="005D2F36">
        <w:t>be easily undertaken in schools / colleges as an neuroscience experiment to students.</w:t>
      </w:r>
    </w:p>
  </w:comment>
  <w:comment w:id="246" w:author="Mark Roper" w:date="2016-12-02T15:42:00Z" w:initials="Mr">
    <w:p w14:paraId="49F14334" w14:textId="2B1BCFA9" w:rsidR="005D2F36" w:rsidRDefault="005D2F36">
      <w:pPr>
        <w:pStyle w:val="CommentText"/>
      </w:pPr>
      <w:r>
        <w:rPr>
          <w:rStyle w:val="CommentReference"/>
        </w:rPr>
        <w:annotationRef/>
      </w:r>
      <w:r>
        <w:t xml:space="preserve">Here you simply need to show that our results reflect that of previous experiments, and emphasise what a student / class would learn from such an experiment.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0FB67A" w15:done="0"/>
  <w15:commentEx w15:paraId="1AA7A037" w15:done="0"/>
  <w15:commentEx w15:paraId="069A3EC2" w15:done="0"/>
  <w15:commentEx w15:paraId="13C8A2EC" w15:done="0"/>
  <w15:commentEx w15:paraId="793D4796" w15:done="0"/>
  <w15:commentEx w15:paraId="7FC2E1D3" w15:done="0"/>
  <w15:commentEx w15:paraId="50ABA28E" w15:done="0"/>
  <w15:commentEx w15:paraId="7F6A88F3" w15:done="0"/>
  <w15:commentEx w15:paraId="33003229" w15:done="0"/>
  <w15:commentEx w15:paraId="452225A3" w15:done="0"/>
  <w15:commentEx w15:paraId="6DF5E4C1" w15:done="0"/>
  <w15:commentEx w15:paraId="43EC3970" w15:done="0"/>
  <w15:commentEx w15:paraId="1E62A78C" w15:done="0"/>
  <w15:commentEx w15:paraId="3474D683" w15:done="0"/>
  <w15:commentEx w15:paraId="265253F9" w15:done="0"/>
  <w15:commentEx w15:paraId="03609765" w15:done="0"/>
  <w15:commentEx w15:paraId="6D8BC3BF" w15:done="0"/>
  <w15:commentEx w15:paraId="0605D376" w15:done="0"/>
  <w15:commentEx w15:paraId="49F1433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0D66DA" w14:textId="77777777" w:rsidR="00E02740" w:rsidRDefault="00E02740">
      <w:pPr>
        <w:spacing w:line="240" w:lineRule="auto"/>
      </w:pPr>
      <w:r>
        <w:separator/>
      </w:r>
    </w:p>
  </w:endnote>
  <w:endnote w:type="continuationSeparator" w:id="0">
    <w:p w14:paraId="61826779" w14:textId="77777777" w:rsidR="00E02740" w:rsidRDefault="00E027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Proxima Nova">
    <w:altName w:val="Times New Roman"/>
    <w:charset w:val="00"/>
    <w:family w:val="auto"/>
    <w:pitch w:val="default"/>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161D54" w14:textId="77777777" w:rsidR="00E02740" w:rsidRDefault="00E02740">
      <w:pPr>
        <w:spacing w:line="240" w:lineRule="auto"/>
      </w:pPr>
      <w:r>
        <w:separator/>
      </w:r>
    </w:p>
  </w:footnote>
  <w:footnote w:type="continuationSeparator" w:id="0">
    <w:p w14:paraId="45198EA6" w14:textId="77777777" w:rsidR="00E02740" w:rsidRDefault="00E0274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AFDCA" w14:textId="77777777" w:rsidR="006A5B8B" w:rsidRDefault="006A5B8B">
    <w:pPr>
      <w:pStyle w:val="Normal1"/>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9F104B"/>
    <w:multiLevelType w:val="multilevel"/>
    <w:tmpl w:val="8E42FA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53495984"/>
    <w:multiLevelType w:val="multilevel"/>
    <w:tmpl w:val="E73456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eu My Nguyen">
    <w15:presenceInfo w15:providerId="None" w15:userId="Dieu My Nguy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C0D30"/>
    <w:rsid w:val="00023C09"/>
    <w:rsid w:val="0012460E"/>
    <w:rsid w:val="001A206D"/>
    <w:rsid w:val="003C0D30"/>
    <w:rsid w:val="005505F4"/>
    <w:rsid w:val="005626BC"/>
    <w:rsid w:val="005660B2"/>
    <w:rsid w:val="005B73D4"/>
    <w:rsid w:val="005D2F36"/>
    <w:rsid w:val="00642003"/>
    <w:rsid w:val="006A5B8B"/>
    <w:rsid w:val="006B19BF"/>
    <w:rsid w:val="007C5599"/>
    <w:rsid w:val="008015DB"/>
    <w:rsid w:val="00843536"/>
    <w:rsid w:val="008B41B7"/>
    <w:rsid w:val="009A1892"/>
    <w:rsid w:val="009B49BE"/>
    <w:rsid w:val="009E072F"/>
    <w:rsid w:val="00A0368A"/>
    <w:rsid w:val="00A855F8"/>
    <w:rsid w:val="00AE571C"/>
    <w:rsid w:val="00E02740"/>
    <w:rsid w:val="00E436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316C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GB"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contextualSpacing/>
      <w:outlineLvl w:val="0"/>
    </w:pPr>
    <w:rPr>
      <w:sz w:val="40"/>
      <w:szCs w:val="40"/>
    </w:rPr>
  </w:style>
  <w:style w:type="paragraph" w:styleId="Heading2">
    <w:name w:val="heading 2"/>
    <w:basedOn w:val="Normal1"/>
    <w:next w:val="Normal1"/>
    <w:pPr>
      <w:keepNext/>
      <w:keepLines/>
      <w:spacing w:before="360" w:after="120"/>
      <w:contextualSpacing/>
      <w:outlineLvl w:val="1"/>
    </w:pPr>
    <w:rPr>
      <w:sz w:val="32"/>
      <w:szCs w:val="32"/>
    </w:rPr>
  </w:style>
  <w:style w:type="paragraph" w:styleId="Heading3">
    <w:name w:val="heading 3"/>
    <w:basedOn w:val="Normal1"/>
    <w:next w:val="Normal1"/>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6B19B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B19BF"/>
    <w:rPr>
      <w:rFonts w:ascii="Lucida Grande" w:hAnsi="Lucida Grande" w:cs="Lucida Grande"/>
      <w:sz w:val="18"/>
      <w:szCs w:val="18"/>
    </w:rPr>
  </w:style>
  <w:style w:type="character" w:styleId="CommentReference">
    <w:name w:val="annotation reference"/>
    <w:basedOn w:val="DefaultParagraphFont"/>
    <w:uiPriority w:val="99"/>
    <w:semiHidden/>
    <w:unhideWhenUsed/>
    <w:rsid w:val="00AE571C"/>
    <w:rPr>
      <w:sz w:val="18"/>
      <w:szCs w:val="18"/>
    </w:rPr>
  </w:style>
  <w:style w:type="paragraph" w:styleId="CommentText">
    <w:name w:val="annotation text"/>
    <w:basedOn w:val="Normal"/>
    <w:link w:val="CommentTextChar"/>
    <w:uiPriority w:val="99"/>
    <w:semiHidden/>
    <w:unhideWhenUsed/>
    <w:rsid w:val="00AE571C"/>
    <w:pPr>
      <w:spacing w:line="240" w:lineRule="auto"/>
    </w:pPr>
    <w:rPr>
      <w:sz w:val="24"/>
      <w:szCs w:val="24"/>
    </w:rPr>
  </w:style>
  <w:style w:type="character" w:customStyle="1" w:styleId="CommentTextChar">
    <w:name w:val="Comment Text Char"/>
    <w:basedOn w:val="DefaultParagraphFont"/>
    <w:link w:val="CommentText"/>
    <w:uiPriority w:val="99"/>
    <w:semiHidden/>
    <w:rsid w:val="00AE571C"/>
    <w:rPr>
      <w:sz w:val="24"/>
      <w:szCs w:val="24"/>
    </w:rPr>
  </w:style>
  <w:style w:type="paragraph" w:styleId="CommentSubject">
    <w:name w:val="annotation subject"/>
    <w:basedOn w:val="CommentText"/>
    <w:next w:val="CommentText"/>
    <w:link w:val="CommentSubjectChar"/>
    <w:uiPriority w:val="99"/>
    <w:semiHidden/>
    <w:unhideWhenUsed/>
    <w:rsid w:val="00AE571C"/>
    <w:rPr>
      <w:b/>
      <w:bCs/>
      <w:sz w:val="20"/>
      <w:szCs w:val="20"/>
    </w:rPr>
  </w:style>
  <w:style w:type="character" w:customStyle="1" w:styleId="CommentSubjectChar">
    <w:name w:val="Comment Subject Char"/>
    <w:basedOn w:val="CommentTextChar"/>
    <w:link w:val="CommentSubject"/>
    <w:uiPriority w:val="99"/>
    <w:semiHidden/>
    <w:rsid w:val="00AE571C"/>
    <w:rPr>
      <w:b/>
      <w:bCs/>
      <w:sz w:val="20"/>
      <w:szCs w:val="20"/>
    </w:rPr>
  </w:style>
  <w:style w:type="paragraph" w:styleId="Revision">
    <w:name w:val="Revision"/>
    <w:hidden/>
    <w:uiPriority w:val="99"/>
    <w:semiHidden/>
    <w:rsid w:val="005660B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yperlink" Target="http://www.funjournal.org/for-authors/" TargetMode="External"/><Relationship Id="rId21" Type="http://schemas.openxmlformats.org/officeDocument/2006/relationships/hyperlink" Target="http://journals.plos.org/plosone/article?id=10.1371/journal.pone.0030837" TargetMode="External"/><Relationship Id="rId22" Type="http://schemas.openxmlformats.org/officeDocument/2006/relationships/header" Target="header1.xml"/><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13</Pages>
  <Words>3093</Words>
  <Characters>17631</Characters>
  <Application>Microsoft Macintosh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qmul</Company>
  <LinksUpToDate>false</LinksUpToDate>
  <CharactersWithSpaces>20683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Dieu My Nguyen</cp:lastModifiedBy>
  <cp:revision>4</cp:revision>
  <dcterms:created xsi:type="dcterms:W3CDTF">2016-12-02T15:53:00Z</dcterms:created>
  <dcterms:modified xsi:type="dcterms:W3CDTF">2016-12-11T09:04:00Z</dcterms:modified>
</cp:coreProperties>
</file>