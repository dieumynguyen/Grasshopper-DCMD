
<file path=[Content_Types].xml><?xml version="1.0" encoding="utf-8"?>
<Types xmlns="http://schemas.openxmlformats.org/package/2006/content-types">
  <Default Extension="xml" ContentType="application/xml"/>
  <Default Extension="png" ContentType="image/png"/>
  <Default Extension="jpg" ContentType="image/jpe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7BBE450" w14:textId="77777777" w:rsidR="00834A77" w:rsidRDefault="008C55DE">
      <w:pPr>
        <w:jc w:val="center"/>
      </w:pPr>
      <w:r>
        <w:rPr>
          <w:rFonts w:ascii="Proxima Nova" w:eastAsia="Proxima Nova" w:hAnsi="Proxima Nova" w:cs="Proxima Nova"/>
          <w:b/>
          <w:sz w:val="36"/>
          <w:szCs w:val="36"/>
        </w:rPr>
        <w:t>Grasshopper DCMD: an undergraduate electrophysiology lab for investigating single-unit responses to behaviourally-relevant stimuli</w:t>
      </w:r>
    </w:p>
    <w:p w14:paraId="2E32CD38" w14:textId="77777777" w:rsidR="00834A77" w:rsidRDefault="00834A77">
      <w:pPr>
        <w:jc w:val="center"/>
      </w:pPr>
    </w:p>
    <w:p w14:paraId="6DF7B65B" w14:textId="77777777" w:rsidR="00834A77" w:rsidRDefault="008C55DE">
      <w:pPr>
        <w:jc w:val="center"/>
      </w:pPr>
      <w:r>
        <w:t>Dieu My T. Nguyen</w:t>
      </w:r>
      <w:r>
        <w:rPr>
          <w:vertAlign w:val="superscript"/>
        </w:rPr>
        <w:t>1,2</w:t>
      </w:r>
      <w:r>
        <w:t>, Mark Roper</w:t>
      </w:r>
      <w:r>
        <w:rPr>
          <w:vertAlign w:val="superscript"/>
        </w:rPr>
        <w:t>3,4,5</w:t>
      </w:r>
      <w:r>
        <w:t>, Stanislav Mircic</w:t>
      </w:r>
      <w:r>
        <w:rPr>
          <w:vertAlign w:val="superscript"/>
        </w:rPr>
        <w:t>1</w:t>
      </w:r>
      <w:r>
        <w:t>, Robert M. Olberg</w:t>
      </w:r>
      <w:r>
        <w:rPr>
          <w:vertAlign w:val="superscript"/>
        </w:rPr>
        <w:t>6</w:t>
      </w:r>
      <w:r>
        <w:t>, Gregory J. Gage</w:t>
      </w:r>
      <w:r>
        <w:rPr>
          <w:vertAlign w:val="superscript"/>
        </w:rPr>
        <w:t>1,3</w:t>
      </w:r>
    </w:p>
    <w:p w14:paraId="531BB92B" w14:textId="77777777" w:rsidR="00834A77" w:rsidRDefault="00834A77">
      <w:pPr>
        <w:jc w:val="center"/>
      </w:pPr>
    </w:p>
    <w:p w14:paraId="699B870D" w14:textId="77777777" w:rsidR="00834A77" w:rsidRDefault="008C55DE">
      <w:pPr>
        <w:jc w:val="center"/>
      </w:pPr>
      <w:r>
        <w:rPr>
          <w:vertAlign w:val="superscript"/>
        </w:rPr>
        <w:t>1</w:t>
      </w:r>
      <w:r>
        <w:t xml:space="preserve">Backyard Brains, Ann Arbor, MI 48104; </w:t>
      </w:r>
      <w:r>
        <w:rPr>
          <w:vertAlign w:val="superscript"/>
        </w:rPr>
        <w:t>2</w:t>
      </w:r>
      <w:r>
        <w:t xml:space="preserve"> Neuroscience &amp; Cognitive Science Department, University of Arizona, Tucson, AZ 85721; </w:t>
      </w:r>
      <w:r>
        <w:rPr>
          <w:vertAlign w:val="superscript"/>
        </w:rPr>
        <w:t>3</w:t>
      </w:r>
      <w:r>
        <w:t xml:space="preserve">Methods of Computational Neuroscience Course, Marine Biological Labs, Woods Hole, MA 02543; </w:t>
      </w:r>
      <w:r>
        <w:rPr>
          <w:vertAlign w:val="superscript"/>
        </w:rPr>
        <w:t>4</w:t>
      </w:r>
      <w:r>
        <w:t xml:space="preserve">School of Biological and Chemical Sciences, Queen Mary University of London, London, England, </w:t>
      </w:r>
      <w:r>
        <w:rPr>
          <w:vertAlign w:val="superscript"/>
        </w:rPr>
        <w:t>5</w:t>
      </w:r>
      <w:r>
        <w:t xml:space="preserve">Drone Development Lab, Ben Thorns Ltd, Colchester, England, </w:t>
      </w:r>
      <w:r>
        <w:rPr>
          <w:vertAlign w:val="superscript"/>
        </w:rPr>
        <w:t>6</w:t>
      </w:r>
      <w:r>
        <w:t>Life Sciences, Union College, Schenectady, NY 12308.</w:t>
      </w:r>
    </w:p>
    <w:p w14:paraId="0E98F529" w14:textId="77777777" w:rsidR="00834A77" w:rsidRDefault="008C55DE">
      <w:pPr>
        <w:jc w:val="both"/>
      </w:pPr>
      <w:r>
        <w:rPr>
          <w:rFonts w:ascii="Proxima Nova" w:eastAsia="Proxima Nova" w:hAnsi="Proxima Nova" w:cs="Proxima Nova"/>
          <w:b/>
          <w:sz w:val="48"/>
          <w:szCs w:val="48"/>
        </w:rPr>
        <w:t>Abstract</w:t>
      </w:r>
    </w:p>
    <w:p w14:paraId="1D01EDE7" w14:textId="77777777" w:rsidR="00834A77" w:rsidRDefault="008C55DE">
      <w:pPr>
        <w:jc w:val="both"/>
      </w:pPr>
      <w:r>
        <w:rPr>
          <w:rFonts w:ascii="Proxima Nova" w:eastAsia="Proxima Nova" w:hAnsi="Proxima Nova" w:cs="Proxima Nova"/>
          <w:color w:val="222222"/>
          <w:highlight w:val="white"/>
        </w:rPr>
        <w:t xml:space="preserve">Observing neural responses to visual stimuli can provide compelling neuroscience laboratories for undergraduates. However, experimental setup can be highly complex and expensive. In this paper, we describe three related hands-on experiments using the grasshopper and affordable technology to bring introductory concepts of neurophysiology to life and enhance student understanding and interest. We simplified a vision-related procedure using open-source and low-cost electrophysiology equipment, the Backyard Brains </w:t>
      </w:r>
      <w:proofErr w:type="spellStart"/>
      <w:r>
        <w:rPr>
          <w:rFonts w:ascii="Proxima Nova" w:eastAsia="Proxima Nova" w:hAnsi="Proxima Nova" w:cs="Proxima Nova"/>
          <w:color w:val="222222"/>
          <w:highlight w:val="white"/>
        </w:rPr>
        <w:t>Spikerbox</w:t>
      </w:r>
      <w:proofErr w:type="spellEnd"/>
      <w:r>
        <w:rPr>
          <w:rFonts w:ascii="Proxima Nova" w:eastAsia="Proxima Nova" w:hAnsi="Proxima Nova" w:cs="Proxima Nova"/>
          <w:color w:val="222222"/>
          <w:highlight w:val="white"/>
        </w:rPr>
        <w:t xml:space="preserve"> bioamplifier and an iPad oscilloscope app, to extracellularly record and analyze the descending contralateral movement detector (DCMD) neuron that underlies the grasshopper's motor sensitivity to looming monocular visual cues.  In the natural environment, this visual and motor response serves as an escape mechanism for the grasshopper, a prey for a variety of animals including birds and larger insects. With our protocol, students can record and visualize DCMD firing frequenc</w:t>
      </w:r>
      <w:ins w:id="0" w:author="Mark Roper" w:date="2017-01-10T07:39:00Z">
        <w:r>
          <w:rPr>
            <w:rFonts w:ascii="Proxima Nova" w:eastAsia="Proxima Nova" w:hAnsi="Proxima Nova" w:cs="Proxima Nova"/>
            <w:color w:val="222222"/>
            <w:highlight w:val="white"/>
          </w:rPr>
          <w:t xml:space="preserve">ies whilst grasshoppers are exposed to </w:t>
        </w:r>
      </w:ins>
      <w:del w:id="1" w:author="Mark Roper" w:date="2017-01-10T07:39:00Z">
        <w:r>
          <w:rPr>
            <w:rFonts w:ascii="Proxima Nova" w:eastAsia="Proxima Nova" w:hAnsi="Proxima Nova" w:cs="Proxima Nova"/>
            <w:color w:val="222222"/>
            <w:highlight w:val="white"/>
          </w:rPr>
          <w:delText xml:space="preserve">y over the direct collision course of </w:delText>
        </w:r>
      </w:del>
      <w:ins w:id="2" w:author="Mark Roper" w:date="2017-01-10T07:39:00Z">
        <w:r>
          <w:rPr>
            <w:rFonts w:ascii="Proxima Nova" w:eastAsia="Proxima Nova" w:hAnsi="Proxima Nova" w:cs="Proxima Nova"/>
            <w:color w:val="222222"/>
            <w:highlight w:val="white"/>
          </w:rPr>
          <w:t xml:space="preserve">a range of </w:t>
        </w:r>
      </w:ins>
      <w:r>
        <w:rPr>
          <w:rFonts w:ascii="Proxima Nova" w:eastAsia="Proxima Nova" w:hAnsi="Proxima Nova" w:cs="Proxima Nova"/>
          <w:color w:val="222222"/>
          <w:highlight w:val="white"/>
        </w:rPr>
        <w:t>simulated objects</w:t>
      </w:r>
      <w:ins w:id="3" w:author="Mark Roper" w:date="2017-01-10T07:38:00Z">
        <w:r>
          <w:rPr>
            <w:rFonts w:ascii="Proxima Nova" w:eastAsia="Proxima Nova" w:hAnsi="Proxima Nova" w:cs="Proxima Nova"/>
            <w:color w:val="222222"/>
            <w:highlight w:val="white"/>
          </w:rPr>
          <w:t xml:space="preserve"> on direct collision courses</w:t>
        </w:r>
      </w:ins>
      <w:r>
        <w:rPr>
          <w:rFonts w:ascii="Proxima Nova" w:eastAsia="Proxima Nova" w:hAnsi="Proxima Nova" w:cs="Proxima Nova"/>
          <w:color w:val="222222"/>
          <w:highlight w:val="white"/>
        </w:rPr>
        <w:t>, and understand the neuroanatomy of a single neuron and its related neural units that contribute to the escape behavior in grasshoppers. In addition to the single-unit electrophysiology experiment, we provide two follow-up experiments to encourage further scientific inquiry: finding an ‘ideal’ intertrial interval to avoid habituation of the DCMD response</w:t>
      </w:r>
      <w:ins w:id="4" w:author="Mark Roper" w:date="2017-01-10T07:37:00Z">
        <w:r>
          <w:rPr>
            <w:rFonts w:ascii="Proxima Nova" w:eastAsia="Proxima Nova" w:hAnsi="Proxima Nova" w:cs="Proxima Nova"/>
            <w:color w:val="222222"/>
            <w:highlight w:val="white"/>
          </w:rPr>
          <w:t>,</w:t>
        </w:r>
      </w:ins>
      <w:r>
        <w:rPr>
          <w:rFonts w:ascii="Proxima Nova" w:eastAsia="Proxima Nova" w:hAnsi="Proxima Nova" w:cs="Proxima Nova"/>
          <w:color w:val="222222"/>
          <w:highlight w:val="white"/>
        </w:rPr>
        <w:t xml:space="preserve"> and investigating whether visibility of the stimulus affects DCMD activity. We also discuss the enthusiastic and constructive feedback received from undergraduates who performed the experiments in a classroom laboratory. </w:t>
      </w:r>
    </w:p>
    <w:p w14:paraId="6E107FBF" w14:textId="77777777" w:rsidR="00834A77" w:rsidRDefault="008C55DE">
      <w:pPr>
        <w:spacing w:before="40" w:line="113" w:lineRule="auto"/>
        <w:jc w:val="both"/>
      </w:pPr>
      <w:r>
        <w:rPr>
          <w:noProof/>
        </w:rPr>
        <w:drawing>
          <wp:inline distT="114300" distB="114300" distL="114300" distR="114300" wp14:anchorId="3121A52A" wp14:editId="72CA04EF">
            <wp:extent cx="190500" cy="76200"/>
            <wp:effectExtent l="0" t="0" r="0" b="0"/>
            <wp:docPr id="9" name="image23.gif"/>
            <wp:cNvGraphicFramePr/>
            <a:graphic xmlns:a="http://schemas.openxmlformats.org/drawingml/2006/main">
              <a:graphicData uri="http://schemas.openxmlformats.org/drawingml/2006/picture">
                <pic:pic xmlns:pic="http://schemas.openxmlformats.org/drawingml/2006/picture">
                  <pic:nvPicPr>
                    <pic:cNvPr id="0" name="image23.gif"/>
                    <pic:cNvPicPr preferRelativeResize="0"/>
                  </pic:nvPicPr>
                  <pic:blipFill>
                    <a:blip r:embed="rId7"/>
                    <a:srcRect/>
                    <a:stretch>
                      <a:fillRect/>
                    </a:stretch>
                  </pic:blipFill>
                  <pic:spPr>
                    <a:xfrm>
                      <a:off x="0" y="0"/>
                      <a:ext cx="190500" cy="76200"/>
                    </a:xfrm>
                    <a:prstGeom prst="rect">
                      <a:avLst/>
                    </a:prstGeom>
                    <a:ln/>
                  </pic:spPr>
                </pic:pic>
              </a:graphicData>
            </a:graphic>
          </wp:inline>
        </w:drawing>
      </w:r>
    </w:p>
    <w:p w14:paraId="0A01B182" w14:textId="77777777" w:rsidR="00834A77" w:rsidRDefault="008C55DE">
      <w:pPr>
        <w:jc w:val="both"/>
      </w:pPr>
      <w:r>
        <w:rPr>
          <w:rFonts w:ascii="Proxima Nova" w:eastAsia="Proxima Nova" w:hAnsi="Proxima Nova" w:cs="Proxima Nova"/>
          <w:b/>
          <w:sz w:val="48"/>
          <w:szCs w:val="48"/>
        </w:rPr>
        <w:t>Introduction</w:t>
      </w:r>
    </w:p>
    <w:p w14:paraId="7E038A16" w14:textId="77777777" w:rsidR="00834A77" w:rsidRDefault="008C55DE">
      <w:pPr>
        <w:jc w:val="both"/>
      </w:pPr>
      <w:r>
        <w:rPr>
          <w:rFonts w:ascii="Proxima Nova" w:eastAsia="Proxima Nova" w:hAnsi="Proxima Nova" w:cs="Proxima Nova"/>
        </w:rPr>
        <w:t xml:space="preserve">Undergraduate neuroscience programs often face the challenge of incorporating meaningful and engaging hands-on learning experiences to their curricula on limited budgets and resources. Aiming to build enthusiasm for the principles of neurophysiology in the undergraduate classroom, many have proposed teaching via wet labs at the undergraduate level, such as observation of </w:t>
      </w:r>
      <w:r>
        <w:rPr>
          <w:rFonts w:ascii="Proxima Nova" w:eastAsia="Proxima Nova" w:hAnsi="Proxima Nova" w:cs="Proxima Nova"/>
          <w:i/>
        </w:rPr>
        <w:t>Xenopus</w:t>
      </w:r>
      <w:r>
        <w:rPr>
          <w:rFonts w:ascii="Proxima Nova" w:eastAsia="Proxima Nova" w:hAnsi="Proxima Nova" w:cs="Proxima Nova"/>
        </w:rPr>
        <w:t xml:space="preserve"> tadpole swimming to learn about vertebrate sensory and motor systems, and neurophysiology using cricket or cockroach legs to demonstrate electrical signaling within an animal’s nervous system (Li et al. 2014, Dagda et al. 2013, Marzullo &amp; Gage 2012, Land et al. 2001). </w:t>
      </w:r>
    </w:p>
    <w:p w14:paraId="68D5613B" w14:textId="77777777" w:rsidR="00834A77" w:rsidRDefault="00834A77">
      <w:pPr>
        <w:jc w:val="both"/>
      </w:pPr>
    </w:p>
    <w:p w14:paraId="5CFFFC5C" w14:textId="77777777" w:rsidR="00834A77" w:rsidRDefault="008C55DE">
      <w:pPr>
        <w:jc w:val="both"/>
      </w:pPr>
      <w:r>
        <w:rPr>
          <w:rFonts w:ascii="Proxima Nova" w:eastAsia="Proxima Nova" w:hAnsi="Proxima Nova" w:cs="Proxima Nova"/>
        </w:rPr>
        <w:t xml:space="preserve">In this paper, we present a tractable electrophysiology procedure using a low-cost, open-source electrophysiology kit called the SpikerBox (Marzullo &amp; Gage 2012) from Backyard Brains (BYB, backyardbrains.com) that extracellularly records neurons to analyze the firing rate of the grasshopper descending </w:t>
      </w:r>
      <w:r>
        <w:rPr>
          <w:rFonts w:ascii="Proxima Nova" w:eastAsia="Proxima Nova" w:hAnsi="Proxima Nova" w:cs="Proxima Nova"/>
        </w:rPr>
        <w:lastRenderedPageBreak/>
        <w:t>contralateral movement detector (DCMD) neuron.  The DCMD underlies the locust’s motor responses to looming monocular visual cues perceived by their eyes, and provides an excellent systems-level view of a decoding problem being computed by the grasshopper brain in an escape response.  By studying the DCMD system, students also have a chance to learn the role of natural selection on the evolution of the nervous system.</w:t>
      </w:r>
    </w:p>
    <w:p w14:paraId="63812CC9" w14:textId="77777777" w:rsidR="00834A77" w:rsidRDefault="00834A77">
      <w:pPr>
        <w:jc w:val="both"/>
      </w:pPr>
    </w:p>
    <w:p w14:paraId="6DA01347" w14:textId="77777777" w:rsidR="00834A77" w:rsidRDefault="008C55DE">
      <w:pPr>
        <w:jc w:val="both"/>
      </w:pPr>
      <w:r>
        <w:rPr>
          <w:rFonts w:ascii="Proxima Nova" w:eastAsia="Proxima Nova" w:hAnsi="Proxima Nova" w:cs="Proxima Nova"/>
        </w:rPr>
        <w:t xml:space="preserve">The lab activities presented here are designed to guide students from an observational question like “why are grasshoppers hard to catch?” to quantifiable questions regarding the visual detection of dangerous objects using electrophysiology.  Students can investigate the electrical transmission of highly processed visual information for this life-saving “see-and-jump” escape mechanism. </w:t>
      </w:r>
    </w:p>
    <w:p w14:paraId="31107917" w14:textId="77777777" w:rsidR="00834A77" w:rsidRDefault="00834A77">
      <w:pPr>
        <w:jc w:val="both"/>
      </w:pPr>
    </w:p>
    <w:p w14:paraId="60022937" w14:textId="77777777" w:rsidR="00834A77" w:rsidRDefault="008C55DE">
      <w:pPr>
        <w:jc w:val="both"/>
      </w:pPr>
      <w:r>
        <w:rPr>
          <w:rFonts w:ascii="Proxima Nova" w:eastAsia="Proxima Nova" w:hAnsi="Proxima Nova" w:cs="Proxima Nova"/>
        </w:rPr>
        <w:t xml:space="preserve">We choose our </w:t>
      </w:r>
      <w:proofErr w:type="gramStart"/>
      <w:r>
        <w:rPr>
          <w:rFonts w:ascii="Proxima Nova" w:eastAsia="Proxima Nova" w:hAnsi="Proxima Nova" w:cs="Proxima Nova"/>
        </w:rPr>
        <w:t>local</w:t>
      </w:r>
      <w:r w:rsidR="00DB4697">
        <w:rPr>
          <w:rFonts w:ascii="Proxima Nova" w:eastAsia="Proxima Nova" w:hAnsi="Proxima Nova" w:cs="Proxima Nova"/>
        </w:rPr>
        <w:t xml:space="preserve"> </w:t>
      </w:r>
      <w:r>
        <w:rPr>
          <w:rFonts w:ascii="Proxima Nova" w:eastAsia="Proxima Nova" w:hAnsi="Proxima Nova" w:cs="Proxima Nova"/>
        </w:rPr>
        <w:t xml:space="preserve"> grasshoppers</w:t>
      </w:r>
      <w:proofErr w:type="gramEnd"/>
      <w:r>
        <w:rPr>
          <w:rFonts w:ascii="Proxima Nova" w:eastAsia="Proxima Nova" w:hAnsi="Proxima Nova" w:cs="Proxima Nova"/>
        </w:rPr>
        <w:t xml:space="preserve"> for ease of obtaining and handling, but many species of locust can be used </w:t>
      </w:r>
      <w:r>
        <w:rPr>
          <w:rFonts w:ascii="Proxima Nova" w:eastAsia="Proxima Nova" w:hAnsi="Proxima Nova" w:cs="Proxima Nova"/>
          <w:b/>
        </w:rPr>
        <w:t xml:space="preserve">(List of Species and References needed, Ask Rob </w:t>
      </w:r>
      <w:proofErr w:type="spellStart"/>
      <w:r>
        <w:rPr>
          <w:rFonts w:ascii="Proxima Nova" w:eastAsia="Proxima Nova" w:hAnsi="Proxima Nova" w:cs="Proxima Nova"/>
          <w:b/>
        </w:rPr>
        <w:t>Olberg</w:t>
      </w:r>
      <w:proofErr w:type="spellEnd"/>
      <w:r>
        <w:rPr>
          <w:rFonts w:ascii="Proxima Nova" w:eastAsia="Proxima Nova" w:hAnsi="Proxima Nova" w:cs="Proxima Nova"/>
          <w:b/>
        </w:rPr>
        <w:t>).</w:t>
      </w:r>
      <w:r>
        <w:rPr>
          <w:rFonts w:ascii="Proxima Nova" w:eastAsia="Proxima Nova" w:hAnsi="Proxima Nova" w:cs="Proxima Nova"/>
        </w:rPr>
        <w:t xml:space="preserve">  In some locations outside the USA, grasshoppers are available for purchase as feeder insects and are inexpensive.  Grasshoppers can be found </w:t>
      </w:r>
      <w:ins w:id="5" w:author="Mark Roper" w:date="2017-01-10T07:41:00Z">
        <w:r>
          <w:rPr>
            <w:rFonts w:ascii="Proxima Nova" w:eastAsia="Proxima Nova" w:hAnsi="Proxima Nova" w:cs="Proxima Nova"/>
          </w:rPr>
          <w:t xml:space="preserve">and caught </w:t>
        </w:r>
      </w:ins>
      <w:r>
        <w:rPr>
          <w:rFonts w:ascii="Proxima Nova" w:eastAsia="Proxima Nova" w:hAnsi="Proxima Nova" w:cs="Proxima Nova"/>
        </w:rPr>
        <w:t xml:space="preserve">in nearby grass fields </w:t>
      </w:r>
      <w:ins w:id="6" w:author="Mark Roper" w:date="2017-01-10T07:41:00Z">
        <w:r>
          <w:rPr>
            <w:rFonts w:ascii="Proxima Nova" w:eastAsia="Proxima Nova" w:hAnsi="Proxima Nova" w:cs="Proxima Nova"/>
          </w:rPr>
          <w:t xml:space="preserve">by the </w:t>
        </w:r>
      </w:ins>
      <w:del w:id="7" w:author="Mark Roper" w:date="2017-01-10T07:41:00Z">
        <w:r>
          <w:rPr>
            <w:rFonts w:ascii="Proxima Nova" w:eastAsia="Proxima Nova" w:hAnsi="Proxima Nova" w:cs="Proxima Nova"/>
          </w:rPr>
          <w:delText xml:space="preserve">with </w:delText>
        </w:r>
      </w:del>
      <w:r>
        <w:rPr>
          <w:rFonts w:ascii="Proxima Nova" w:eastAsia="Proxima Nova" w:hAnsi="Proxima Nova" w:cs="Proxima Nova"/>
        </w:rPr>
        <w:t xml:space="preserve">students, which </w:t>
      </w:r>
      <w:ins w:id="8" w:author="Mark Roper" w:date="2017-01-10T07:41:00Z">
        <w:r>
          <w:rPr>
            <w:rFonts w:ascii="Proxima Nova" w:eastAsia="Proxima Nova" w:hAnsi="Proxima Nova" w:cs="Proxima Nova"/>
          </w:rPr>
          <w:t xml:space="preserve">will </w:t>
        </w:r>
      </w:ins>
      <w:r>
        <w:rPr>
          <w:rFonts w:ascii="Proxima Nova" w:eastAsia="Proxima Nova" w:hAnsi="Proxima Nova" w:cs="Proxima Nova"/>
        </w:rPr>
        <w:t xml:space="preserve">also </w:t>
      </w:r>
      <w:proofErr w:type="spellStart"/>
      <w:proofErr w:type="gramStart"/>
      <w:r>
        <w:rPr>
          <w:rFonts w:ascii="Proxima Nova" w:eastAsia="Proxima Nova" w:hAnsi="Proxima Nova" w:cs="Proxima Nova"/>
        </w:rPr>
        <w:t>provides</w:t>
      </w:r>
      <w:proofErr w:type="spellEnd"/>
      <w:proofErr w:type="gramEnd"/>
      <w:r>
        <w:rPr>
          <w:rFonts w:ascii="Proxima Nova" w:eastAsia="Proxima Nova" w:hAnsi="Proxima Nova" w:cs="Proxima Nova"/>
        </w:rPr>
        <w:t xml:space="preserve"> context for the experiment as the activity allows for direct observation of the insects’ escape mechanism. </w:t>
      </w:r>
    </w:p>
    <w:p w14:paraId="4DF41638" w14:textId="77777777" w:rsidR="00834A77" w:rsidRDefault="00834A77">
      <w:pPr>
        <w:jc w:val="both"/>
      </w:pPr>
    </w:p>
    <w:p w14:paraId="28054A1F" w14:textId="77777777" w:rsidR="00834A77" w:rsidRDefault="008C55DE">
      <w:pPr>
        <w:jc w:val="both"/>
      </w:pPr>
      <w:r>
        <w:rPr>
          <w:rFonts w:ascii="Proxima Nova" w:eastAsia="Proxima Nova" w:hAnsi="Proxima Nova" w:cs="Proxima Nova"/>
        </w:rPr>
        <w:t xml:space="preserve">The ability to avoid collision with surrounding objects or escape a predator is crucial to the survival of an animal and typically requires the visual detection of approaching stimuli and a motor reaction (Pearson &amp; O’Shea 1984). In the </w:t>
      </w:r>
      <w:proofErr w:type="gramStart"/>
      <w:r>
        <w:rPr>
          <w:rFonts w:ascii="Proxima Nova" w:eastAsia="Proxima Nova" w:hAnsi="Proxima Nova" w:cs="Proxima Nova"/>
        </w:rPr>
        <w:t>grasshopper</w:t>
      </w:r>
      <w:proofErr w:type="gramEnd"/>
      <w:r>
        <w:rPr>
          <w:rFonts w:ascii="Proxima Nova" w:eastAsia="Proxima Nova" w:hAnsi="Proxima Nova" w:cs="Proxima Nova"/>
        </w:rPr>
        <w:t xml:space="preserve"> visual system (Fig. 1), two pairs of well-studied monocular motion-detecting neurons, the lobula giant movement detectors (LGMDs) and the descending contralateral movement detectors (DCMDs), underlie the animal’s ability to jump away to escape a potential predator or avoid collision with a looming object. The LGMDs reside in the optic lobe and are excited by approaching visual stimuli. In turn, they send the neural signals to their postsynaptic targets, the DCMDs, which respond to object movements detected by the contralateral eye and activate motoneurons in the thoracic ganglia appropriate to produce the jumping reaction. The LGMDs and DCMDs together make up an early warning system to prepare the escape behavior in the face of possible collision with approaching objects (Rind &amp; Simmons 1992, Hatsopoulos et al. 1995, Gabbiani et al. 1999). </w:t>
      </w:r>
      <w:r>
        <w:rPr>
          <w:rFonts w:ascii="Proxima Nova" w:eastAsia="Proxima Nova" w:hAnsi="Proxima Nova" w:cs="Proxima Nova"/>
          <w:b/>
        </w:rPr>
        <w:t>[Greg Stopped here]</w:t>
      </w:r>
    </w:p>
    <w:p w14:paraId="6DF950B0" w14:textId="77777777" w:rsidR="00834A77" w:rsidRDefault="00834A77">
      <w:pPr>
        <w:jc w:val="both"/>
      </w:pPr>
    </w:p>
    <w:tbl>
      <w:tblPr>
        <w:tblStyle w:val="a"/>
        <w:tblW w:w="9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90"/>
      </w:tblGrid>
      <w:tr w:rsidR="00834A77" w14:paraId="3E10B493" w14:textId="77777777">
        <w:trPr>
          <w:trHeight w:val="1880"/>
        </w:trPr>
        <w:tc>
          <w:tcPr>
            <w:tcW w:w="9990" w:type="dxa"/>
            <w:tcMar>
              <w:top w:w="100" w:type="dxa"/>
              <w:left w:w="100" w:type="dxa"/>
              <w:bottom w:w="100" w:type="dxa"/>
              <w:right w:w="100" w:type="dxa"/>
            </w:tcMar>
          </w:tcPr>
          <w:p w14:paraId="10997071" w14:textId="77777777" w:rsidR="00834A77" w:rsidRDefault="008C55DE">
            <w:pPr>
              <w:jc w:val="center"/>
            </w:pPr>
            <w:r>
              <w:rPr>
                <w:noProof/>
              </w:rPr>
              <w:drawing>
                <wp:inline distT="114300" distB="114300" distL="114300" distR="114300" wp14:anchorId="4B2C4C5F" wp14:editId="7D7AA29D">
                  <wp:extent cx="5153025" cy="2817923"/>
                  <wp:effectExtent l="0" t="0" r="0" b="0"/>
                  <wp:docPr id="1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8"/>
                          <a:srcRect/>
                          <a:stretch>
                            <a:fillRect/>
                          </a:stretch>
                        </pic:blipFill>
                        <pic:spPr>
                          <a:xfrm>
                            <a:off x="0" y="0"/>
                            <a:ext cx="5153025" cy="2817923"/>
                          </a:xfrm>
                          <a:prstGeom prst="rect">
                            <a:avLst/>
                          </a:prstGeom>
                          <a:ln/>
                        </pic:spPr>
                      </pic:pic>
                    </a:graphicData>
                  </a:graphic>
                </wp:inline>
              </w:drawing>
            </w:r>
          </w:p>
          <w:p w14:paraId="697B664E" w14:textId="77777777" w:rsidR="00834A77" w:rsidRDefault="008C55DE">
            <w:pPr>
              <w:jc w:val="both"/>
            </w:pPr>
            <w:r>
              <w:rPr>
                <w:rFonts w:ascii="Proxima Nova" w:eastAsia="Proxima Nova" w:hAnsi="Proxima Nova" w:cs="Proxima Nova"/>
                <w:b/>
              </w:rPr>
              <w:lastRenderedPageBreak/>
              <w:t xml:space="preserve">Fig 1. Neuroanatomy of the grasshopper’s motion detector neurons. </w:t>
            </w:r>
            <w:r>
              <w:rPr>
                <w:rFonts w:ascii="Proxima Nova" w:eastAsia="Proxima Nova" w:hAnsi="Proxima Nova" w:cs="Proxima Nova"/>
              </w:rPr>
              <w:t xml:space="preserve">The grasshopper optic lobes (lamina, medulla and lobula) lie in the central brain beneath each of the compound eyes and processes visual information. The lobula giant motion detectors (LGMDs) receive visual signals from the lobula and pass these inputs to the descending contralateral motion detectors (DCMDs). The LGMDs respond to motion of an object seen moving across the insect eye as well as to the looming effect, where an object increases in size as it approaches the eye. The DCMD activates motor neurons in the thoracic ganglia. These primary motion detector neurons underpin the animal’s detector and motor response to a looming object, forming the see-and-jump escape mechanism. </w:t>
            </w:r>
          </w:p>
        </w:tc>
      </w:tr>
    </w:tbl>
    <w:p w14:paraId="21EC3702" w14:textId="77777777" w:rsidR="00834A77" w:rsidRDefault="00834A77">
      <w:pPr>
        <w:jc w:val="both"/>
      </w:pPr>
    </w:p>
    <w:p w14:paraId="7E0705C4" w14:textId="77777777" w:rsidR="00834A77" w:rsidRDefault="008C55DE">
      <w:pPr>
        <w:jc w:val="both"/>
      </w:pPr>
      <w:r>
        <w:rPr>
          <w:rFonts w:ascii="Proxima Nova" w:eastAsia="Proxima Nova" w:hAnsi="Proxima Nova" w:cs="Proxima Nova"/>
        </w:rPr>
        <w:t xml:space="preserve">We performed extracellular recordings of the DCMD response to approaching stimuli in grasshoppers using the SpikerBox (Marzullo &amp; Gage 2012) and an Apple iPad. The SpikerBox provides </w:t>
      </w:r>
      <w:ins w:id="9" w:author="Mark Roper" w:date="2017-01-10T07:44:00Z">
        <w:r>
          <w:rPr>
            <w:rFonts w:ascii="Proxima Nova" w:eastAsia="Proxima Nova" w:hAnsi="Proxima Nova" w:cs="Proxima Nova"/>
          </w:rPr>
          <w:t xml:space="preserve">connections </w:t>
        </w:r>
      </w:ins>
      <w:del w:id="10" w:author="Mark Roper" w:date="2017-01-10T07:44:00Z">
        <w:r>
          <w:rPr>
            <w:rFonts w:ascii="Proxima Nova" w:eastAsia="Proxima Nova" w:hAnsi="Proxima Nova" w:cs="Proxima Nova"/>
          </w:rPr>
          <w:delText xml:space="preserve">electrodes </w:delText>
        </w:r>
      </w:del>
      <w:ins w:id="11" w:author="Mark Roper" w:date="2017-01-10T07:44:00Z">
        <w:del w:id="12" w:author="Mark Roper" w:date="2017-01-10T07:44:00Z">
          <w:r>
            <w:rPr>
              <w:rFonts w:ascii="Proxima Nova" w:eastAsia="Proxima Nova" w:hAnsi="Proxima Nova" w:cs="Proxima Nova"/>
            </w:rPr>
            <w:delText xml:space="preserve">to </w:delText>
          </w:r>
        </w:del>
      </w:ins>
      <w:del w:id="13" w:author="Mark Roper" w:date="2017-01-10T07:44:00Z">
        <w:r>
          <w:rPr>
            <w:rFonts w:ascii="Proxima Nova" w:eastAsia="Proxima Nova" w:hAnsi="Proxima Nova" w:cs="Proxima Nova"/>
          </w:rPr>
          <w:delText>for recording</w:delText>
        </w:r>
      </w:del>
      <w:r>
        <w:rPr>
          <w:rFonts w:ascii="Proxima Nova" w:eastAsia="Proxima Nova" w:hAnsi="Proxima Nova" w:cs="Proxima Nova"/>
        </w:rPr>
        <w:t xml:space="preserve"> </w:t>
      </w:r>
      <w:ins w:id="14" w:author="Mark Roper" w:date="2017-01-10T07:44:00Z">
        <w:r>
          <w:rPr>
            <w:rFonts w:ascii="Proxima Nova" w:eastAsia="Proxima Nova" w:hAnsi="Proxima Nova" w:cs="Proxima Nova"/>
          </w:rPr>
          <w:t xml:space="preserve">to </w:t>
        </w:r>
      </w:ins>
      <w:r>
        <w:rPr>
          <w:rFonts w:ascii="Proxima Nova" w:eastAsia="Proxima Nova" w:hAnsi="Proxima Nova" w:cs="Proxima Nova"/>
        </w:rPr>
        <w:t xml:space="preserve">electrodes for recording electrophysiological responses from a target animal, and a bioamplifier that connects to a smartphone, tablet, or computer. We also developed </w:t>
      </w:r>
      <w:ins w:id="15" w:author="Mark Roper" w:date="2017-01-10T07:46:00Z">
        <w:r>
          <w:rPr>
            <w:rFonts w:ascii="Proxima Nova" w:eastAsia="Proxima Nova" w:hAnsi="Proxima Nova" w:cs="Proxima Nova"/>
          </w:rPr>
          <w:t>the</w:t>
        </w:r>
      </w:ins>
      <w:del w:id="16" w:author="Mark Roper" w:date="2017-01-10T07:46:00Z">
        <w:r>
          <w:rPr>
            <w:rFonts w:ascii="Proxima Nova" w:eastAsia="Proxima Nova" w:hAnsi="Proxima Nova" w:cs="Proxima Nova"/>
          </w:rPr>
          <w:delText>an</w:delText>
        </w:r>
      </w:del>
      <w:r>
        <w:rPr>
          <w:rFonts w:ascii="Proxima Nova" w:eastAsia="Proxima Nova" w:hAnsi="Proxima Nova" w:cs="Proxima Nova"/>
        </w:rPr>
        <w:t xml:space="preserve"> included software</w:t>
      </w:r>
      <w:ins w:id="17" w:author="Mark Roper" w:date="2017-01-10T07:45:00Z">
        <w:r>
          <w:rPr>
            <w:rFonts w:ascii="Proxima Nova" w:eastAsia="Proxima Nova" w:hAnsi="Proxima Nova" w:cs="Proxima Nova"/>
          </w:rPr>
          <w:t xml:space="preserve"> package</w:t>
        </w:r>
      </w:ins>
      <w:r>
        <w:rPr>
          <w:rFonts w:ascii="Proxima Nova" w:eastAsia="Proxima Nova" w:hAnsi="Proxima Nova" w:cs="Proxima Nova"/>
        </w:rPr>
        <w:t xml:space="preserve">, the SpikeRecorder, which is currently available for iOS systems and provides an application to generate and display the visual stimuli, as well as an oscilloscope application to record, visualize and analyze neuronal activity. This software, along with open source information on the SpikerBox, is available on the Backyard Brains website. </w:t>
      </w:r>
    </w:p>
    <w:p w14:paraId="6E751953" w14:textId="77777777" w:rsidR="00834A77" w:rsidRDefault="00834A77">
      <w:pPr>
        <w:jc w:val="both"/>
      </w:pPr>
    </w:p>
    <w:p w14:paraId="1D597F5D" w14:textId="77777777" w:rsidR="00834A77" w:rsidRDefault="008C55DE">
      <w:pPr>
        <w:jc w:val="both"/>
      </w:pPr>
      <w:r>
        <w:rPr>
          <w:rFonts w:ascii="Proxima Nova" w:eastAsia="Proxima Nova" w:hAnsi="Proxima Nova" w:cs="Proxima Nova"/>
        </w:rPr>
        <w:t xml:space="preserve">Here, we present three consecutive experiments for undergraduate labs: 1) Recording of DCMD signals when the grasshopper is exposed to approaching stimuli, 2) Finding the ideal inter-trial interval, the duration between stimulus presentations to prevent habituation and lack of DCMD responses, and 3) Testing the effect of contrast of the stimulus on DCMD response by adjusting screen brightness. </w:t>
      </w:r>
    </w:p>
    <w:p w14:paraId="0D77D028" w14:textId="77777777" w:rsidR="00834A77" w:rsidRDefault="00834A77">
      <w:pPr>
        <w:jc w:val="both"/>
      </w:pPr>
    </w:p>
    <w:p w14:paraId="487938F1" w14:textId="77777777" w:rsidR="00834A77" w:rsidRDefault="008C55DE">
      <w:pPr>
        <w:jc w:val="both"/>
      </w:pPr>
      <w:r>
        <w:rPr>
          <w:rFonts w:ascii="Proxima Nova" w:eastAsia="Proxima Nova" w:hAnsi="Proxima Nova" w:cs="Proxima Nova"/>
        </w:rPr>
        <w:t>With this simple and affordable apparatus, students can observe neural responses to visual stimuli in an invertebrate model, and educators can, in addition to traditional lectures, enhance undergraduates’ understanding of the fundamental concepts of neuroscience.</w:t>
      </w:r>
    </w:p>
    <w:p w14:paraId="6D8A480B" w14:textId="77777777" w:rsidR="00834A77" w:rsidRDefault="00834A77">
      <w:pPr>
        <w:jc w:val="both"/>
      </w:pPr>
    </w:p>
    <w:p w14:paraId="6CFACDAC" w14:textId="77777777" w:rsidR="00834A77" w:rsidRDefault="008C55DE">
      <w:pPr>
        <w:jc w:val="both"/>
      </w:pPr>
      <w:r>
        <w:rPr>
          <w:rFonts w:ascii="Proxima Nova" w:eastAsia="Proxima Nova" w:hAnsi="Proxima Nova" w:cs="Proxima Nova"/>
          <w:b/>
          <w:sz w:val="48"/>
          <w:szCs w:val="48"/>
        </w:rPr>
        <w:t>Materials &amp; Methods</w:t>
      </w:r>
    </w:p>
    <w:p w14:paraId="6CB12D1A" w14:textId="77777777" w:rsidR="00834A77" w:rsidRDefault="008C55DE">
      <w:pPr>
        <w:jc w:val="both"/>
      </w:pPr>
      <w:r>
        <w:rPr>
          <w:rFonts w:ascii="Proxima Nova" w:eastAsia="Proxima Nova" w:hAnsi="Proxima Nova" w:cs="Proxima Nova"/>
          <w:i/>
          <w:u w:val="single"/>
        </w:rPr>
        <w:t>Animals &amp; Electrophysiology Preparation</w:t>
      </w:r>
    </w:p>
    <w:p w14:paraId="641C34C1" w14:textId="77777777" w:rsidR="00834A77" w:rsidRDefault="008C55DE">
      <w:pPr>
        <w:jc w:val="both"/>
      </w:pPr>
      <w:r>
        <w:rPr>
          <w:rFonts w:ascii="Proxima Nova" w:eastAsia="Proxima Nova" w:hAnsi="Proxima Nova" w:cs="Proxima Nova"/>
        </w:rPr>
        <w:t>Depending on location in the world, grasshoppers are available and inexpensive to purchase, or easily found in grass fields in summer. Adult grasshoppers are best, for their relative large size and are therefore easier to handle. If possible, the animals should be refrigerated (suggested temperature: 3ºC) overnight until the experiments.</w:t>
      </w:r>
    </w:p>
    <w:p w14:paraId="2920C920" w14:textId="77777777" w:rsidR="00834A77" w:rsidRDefault="008C55DE">
      <w:pPr>
        <w:jc w:val="both"/>
      </w:pPr>
      <w:r>
        <w:rPr>
          <w:rFonts w:ascii="Times New Roman" w:eastAsia="Times New Roman" w:hAnsi="Times New Roman" w:cs="Times New Roman"/>
        </w:rPr>
        <w:t xml:space="preserve"> </w:t>
      </w:r>
    </w:p>
    <w:p w14:paraId="69D09183" w14:textId="77777777" w:rsidR="00834A77" w:rsidRDefault="008C55DE">
      <w:pPr>
        <w:jc w:val="both"/>
      </w:pPr>
      <w:r>
        <w:rPr>
          <w:rFonts w:ascii="Proxima Nova" w:eastAsia="Proxima Nova" w:hAnsi="Proxima Nova" w:cs="Proxima Nova"/>
        </w:rPr>
        <w:t xml:space="preserve">To prepare for extracellular recording of the DCMD neuron, further anesthetize the grasshopper in ice for 15 min or until the insect is inactive after storage in the fridge. Then, use masking tape to tape the animal ventral (belly) side up onto the corkboard on the SpikerBox apparatus (see Fig. 3), with its head and part of the thorax exposed. Pull back its head using standard sewing thread and tape the thread to the SpikerBox to expose the neck connectives (Fig. 2). If the thread pulling back the grasshopper’s head does not stay </w:t>
      </w:r>
      <w:ins w:id="18" w:author="Mark Roper" w:date="2017-01-10T07:48:00Z">
        <w:r>
          <w:rPr>
            <w:rFonts w:ascii="Proxima Nova" w:eastAsia="Proxima Nova" w:hAnsi="Proxima Nova" w:cs="Proxima Nova"/>
          </w:rPr>
          <w:t>in place</w:t>
        </w:r>
      </w:ins>
      <w:del w:id="19" w:author="Mark Roper" w:date="2017-01-10T07:48:00Z">
        <w:r>
          <w:rPr>
            <w:rFonts w:ascii="Proxima Nova" w:eastAsia="Proxima Nova" w:hAnsi="Proxima Nova" w:cs="Proxima Nova"/>
          </w:rPr>
          <w:delText>put and secure</w:delText>
        </w:r>
      </w:del>
      <w:r>
        <w:rPr>
          <w:rFonts w:ascii="Proxima Nova" w:eastAsia="Proxima Nova" w:hAnsi="Proxima Nova" w:cs="Proxima Nova"/>
        </w:rPr>
        <w:t xml:space="preserve">, heat up a small mixture of beeswax and rosin (a teaspoon total) on a glass petri dish on a magnetic stirrer and use a sewing needle or </w:t>
      </w:r>
      <w:proofErr w:type="gramStart"/>
      <w:r>
        <w:rPr>
          <w:rFonts w:ascii="Proxima Nova" w:eastAsia="Proxima Nova" w:hAnsi="Proxima Nova" w:cs="Proxima Nova"/>
        </w:rPr>
        <w:t>similar to</w:t>
      </w:r>
      <w:proofErr w:type="gramEnd"/>
      <w:r>
        <w:rPr>
          <w:rFonts w:ascii="Proxima Nova" w:eastAsia="Proxima Nova" w:hAnsi="Proxima Nova" w:cs="Proxima Nova"/>
        </w:rPr>
        <w:t xml:space="preserve"> place a dab of the warm liquid on the thread, gluing it to the grasshopper’s neck. This mixture will dry and secure the thread restraint, and is quick and easy to remove from the animal after the experiment. </w:t>
      </w:r>
    </w:p>
    <w:p w14:paraId="016B33F9" w14:textId="77777777" w:rsidR="00834A77" w:rsidRDefault="00834A77">
      <w:pPr>
        <w:jc w:val="both"/>
      </w:pPr>
    </w:p>
    <w:p w14:paraId="08B581B8" w14:textId="77777777" w:rsidR="00834A77" w:rsidRDefault="008C55DE">
      <w:pPr>
        <w:jc w:val="both"/>
      </w:pPr>
      <w:r>
        <w:rPr>
          <w:rFonts w:ascii="Proxima Nova" w:eastAsia="Proxima Nova" w:hAnsi="Proxima Nova" w:cs="Proxima Nova"/>
        </w:rPr>
        <w:t>The neck connectives, containing the contralateral nerve cord and DCMD axons, can be seen with the naked eye, but a binocular microscope (suggested magnification: 20X) should be used for more precise visualization and electrode placement. Using a 0.3mm insect pin, make a small incision in the middle of the neck. Modify the straight silver wire recording electrode (0.127mm) into a hook by using tweezers and bending the tip. Then, guide the recording hook electrode with</w:t>
      </w:r>
      <w:ins w:id="20" w:author="Mark Roper" w:date="2017-01-10T07:49:00Z">
        <w:r>
          <w:rPr>
            <w:rFonts w:ascii="Proxima Nova" w:eastAsia="Proxima Nova" w:hAnsi="Proxima Nova" w:cs="Proxima Nova"/>
          </w:rPr>
          <w:t xml:space="preserve"> a </w:t>
        </w:r>
        <w:proofErr w:type="gramStart"/>
        <w:r>
          <w:rPr>
            <w:rFonts w:ascii="Proxima Nova" w:eastAsia="Proxima Nova" w:hAnsi="Proxima Nova" w:cs="Proxima Nova"/>
          </w:rPr>
          <w:t>micromanipulator  (</w:t>
        </w:r>
        <w:proofErr w:type="gramEnd"/>
        <w:r>
          <w:rPr>
            <w:rFonts w:ascii="Proxima Nova" w:eastAsia="Proxima Nova" w:hAnsi="Proxima Nova" w:cs="Proxima Nova"/>
          </w:rPr>
          <w:t xml:space="preserve">see </w:t>
        </w:r>
      </w:ins>
      <w:del w:id="21" w:author="Mark Roper" w:date="2017-01-10T07:49:00Z">
        <w:r>
          <w:rPr>
            <w:rFonts w:ascii="Proxima Nova" w:eastAsia="Proxima Nova" w:hAnsi="Proxima Nova" w:cs="Proxima Nova"/>
          </w:rPr>
          <w:delText xml:space="preserve"> </w:delText>
        </w:r>
      </w:del>
      <w:r>
        <w:rPr>
          <w:rFonts w:ascii="Proxima Nova" w:eastAsia="Proxima Nova" w:hAnsi="Proxima Nova" w:cs="Proxima Nova"/>
        </w:rPr>
        <w:t>the 3D printed micromanipulator</w:t>
      </w:r>
      <w:ins w:id="22" w:author="Mark Roper" w:date="2017-01-10T07:50:00Z">
        <w:r>
          <w:rPr>
            <w:rFonts w:ascii="Proxima Nova" w:eastAsia="Proxima Nova" w:hAnsi="Proxima Nova" w:cs="Proxima Nova"/>
          </w:rPr>
          <w:t xml:space="preserve"> </w:t>
        </w:r>
      </w:ins>
      <w:del w:id="23" w:author="Mark Roper" w:date="2017-01-10T07:50:00Z">
        <w:r>
          <w:rPr>
            <w:rFonts w:ascii="Proxima Nova" w:eastAsia="Proxima Nova" w:hAnsi="Proxima Nova" w:cs="Proxima Nova"/>
          </w:rPr>
          <w:delText xml:space="preserve"> (</w:delText>
        </w:r>
      </w:del>
      <w:r>
        <w:rPr>
          <w:rFonts w:ascii="Proxima Nova" w:eastAsia="Proxima Nova" w:hAnsi="Proxima Nova" w:cs="Proxima Nova"/>
        </w:rPr>
        <w:t>Backyard Brains, Ann Arbor, MI)</w:t>
      </w:r>
      <w:ins w:id="24" w:author="Mark Roper" w:date="2017-01-10T07:50:00Z">
        <w:r>
          <w:rPr>
            <w:rFonts w:ascii="Proxima Nova" w:eastAsia="Proxima Nova" w:hAnsi="Proxima Nova" w:cs="Proxima Nova"/>
          </w:rPr>
          <w:t>)</w:t>
        </w:r>
      </w:ins>
      <w:r>
        <w:rPr>
          <w:rFonts w:ascii="Proxima Nova" w:eastAsia="Proxima Nova" w:hAnsi="Proxima Nova" w:cs="Proxima Nova"/>
        </w:rPr>
        <w:t xml:space="preserve"> into the incision and around the neck connective contralateral to the eye that will be exposed to the visual stimuli (Fig. 3). When the electrode is in place, put a small dab of Vaseline on the incision to keep it from drying out. Ground the reference electrode (sewing needle, 0.6mm diameter) in the grasshopper’s thorax. To check for proper electrode position, record DCMD responses (listen for popcorn-like pops on the speaker connected to the </w:t>
      </w:r>
      <w:proofErr w:type="spellStart"/>
      <w:r>
        <w:rPr>
          <w:rFonts w:ascii="Proxima Nova" w:eastAsia="Proxima Nova" w:hAnsi="Proxima Nova" w:cs="Proxima Nova"/>
        </w:rPr>
        <w:t>Spikerbox</w:t>
      </w:r>
      <w:proofErr w:type="spellEnd"/>
      <w:r>
        <w:rPr>
          <w:rFonts w:ascii="Proxima Nova" w:eastAsia="Proxima Nova" w:hAnsi="Proxima Nova" w:cs="Proxima Nova"/>
        </w:rPr>
        <w:t xml:space="preserve">) when the grasshopper is exposed to an approaching plastic stick. </w:t>
      </w:r>
    </w:p>
    <w:p w14:paraId="363E3468" w14:textId="77777777" w:rsidR="00834A77" w:rsidRDefault="00834A77">
      <w:pPr>
        <w:jc w:val="both"/>
      </w:pPr>
    </w:p>
    <w:p w14:paraId="0B6D407B" w14:textId="77777777" w:rsidR="00834A77" w:rsidRDefault="008C55DE">
      <w:pPr>
        <w:jc w:val="both"/>
      </w:pPr>
      <w:r>
        <w:rPr>
          <w:rFonts w:ascii="Proxima Nova" w:eastAsia="Proxima Nova" w:hAnsi="Proxima Nova" w:cs="Proxima Nova"/>
        </w:rPr>
        <w:t xml:space="preserve">Finally, for the experiment to begin, the longitudinal axis of the grasshopper’s body should be oriented parallel to an Apple iPad 10cm away such that the angle between the eye and the center of the screen is as minimal as possible. A spirit level can be used to easily minimize the angle by lining the level edges to the center of the iPad and the grasshopper’s eye and adjusting until the bubble in the horizontal tube is centered. To achieve the upright position of the iPad, a possible method is to simply tape it against a wall. If possible, recordings should be done in the dark for maximal surrounding darkness, and therefore better contrast intensity of the experimental stimuli. Placing the apparatus inside a cardboard box can easily achieve this. </w:t>
      </w:r>
    </w:p>
    <w:p w14:paraId="794F5D70" w14:textId="77777777" w:rsidR="00834A77" w:rsidRDefault="008C55DE">
      <w:pPr>
        <w:jc w:val="both"/>
      </w:pPr>
      <w:r>
        <w:rPr>
          <w:rFonts w:ascii="Proxima Nova" w:eastAsia="Proxima Nova" w:hAnsi="Proxima Nova" w:cs="Proxima Nova"/>
        </w:rPr>
        <w:t xml:space="preserve"> </w:t>
      </w:r>
    </w:p>
    <w:p w14:paraId="74C078B6" w14:textId="77777777" w:rsidR="00834A77" w:rsidRDefault="008C55DE">
      <w:pPr>
        <w:jc w:val="both"/>
      </w:pPr>
      <w:r>
        <w:rPr>
          <w:rFonts w:ascii="Proxima Nova" w:eastAsia="Proxima Nova" w:hAnsi="Proxima Nova" w:cs="Proxima Nova"/>
        </w:rPr>
        <w:t xml:space="preserve">This setup (Fig. 3) is the initial step for all three experiments described below. </w:t>
      </w:r>
    </w:p>
    <w:p w14:paraId="16E3D508" w14:textId="77777777" w:rsidR="00834A77" w:rsidRDefault="00834A77">
      <w:pPr>
        <w:jc w:val="both"/>
      </w:pPr>
    </w:p>
    <w:tbl>
      <w:tblPr>
        <w:tblStyle w:val="a0"/>
        <w:tblW w:w="9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90"/>
      </w:tblGrid>
      <w:tr w:rsidR="00834A77" w14:paraId="6F73CC16" w14:textId="77777777">
        <w:tc>
          <w:tcPr>
            <w:tcW w:w="9990" w:type="dxa"/>
            <w:tcMar>
              <w:top w:w="100" w:type="dxa"/>
              <w:left w:w="100" w:type="dxa"/>
              <w:bottom w:w="100" w:type="dxa"/>
              <w:right w:w="100" w:type="dxa"/>
            </w:tcMar>
          </w:tcPr>
          <w:p w14:paraId="3D705193" w14:textId="77777777" w:rsidR="00834A77" w:rsidRDefault="008C55DE">
            <w:pPr>
              <w:jc w:val="center"/>
            </w:pPr>
            <w:r>
              <w:rPr>
                <w:noProof/>
              </w:rPr>
              <w:drawing>
                <wp:inline distT="114300" distB="114300" distL="114300" distR="114300" wp14:anchorId="64BD5386" wp14:editId="4E3A2A80">
                  <wp:extent cx="4371975" cy="2151446"/>
                  <wp:effectExtent l="0" t="0" r="0" b="0"/>
                  <wp:docPr id="1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
                          <a:srcRect/>
                          <a:stretch>
                            <a:fillRect/>
                          </a:stretch>
                        </pic:blipFill>
                        <pic:spPr>
                          <a:xfrm>
                            <a:off x="0" y="0"/>
                            <a:ext cx="4371975" cy="2151446"/>
                          </a:xfrm>
                          <a:prstGeom prst="rect">
                            <a:avLst/>
                          </a:prstGeom>
                          <a:ln/>
                        </pic:spPr>
                      </pic:pic>
                    </a:graphicData>
                  </a:graphic>
                </wp:inline>
              </w:drawing>
            </w:r>
            <w:commentRangeStart w:id="25"/>
            <w:commentRangeStart w:id="26"/>
            <w:commentRangeStart w:id="27"/>
            <w:commentRangeStart w:id="28"/>
            <w:commentRangeStart w:id="29"/>
            <w:commentRangeEnd w:id="25"/>
            <w:r>
              <w:commentReference w:id="25"/>
            </w:r>
            <w:commentRangeEnd w:id="26"/>
            <w:r>
              <w:commentReference w:id="26"/>
            </w:r>
            <w:commentRangeEnd w:id="27"/>
            <w:r>
              <w:commentReference w:id="27"/>
            </w:r>
            <w:commentRangeEnd w:id="28"/>
            <w:r>
              <w:commentReference w:id="28"/>
            </w:r>
            <w:commentRangeEnd w:id="29"/>
            <w:r>
              <w:commentReference w:id="29"/>
            </w:r>
          </w:p>
          <w:p w14:paraId="18F63AB0" w14:textId="77777777" w:rsidR="00834A77" w:rsidRDefault="008C55DE">
            <w:pPr>
              <w:jc w:val="center"/>
            </w:pPr>
            <w:r>
              <w:rPr>
                <w:noProof/>
              </w:rPr>
              <w:lastRenderedPageBreak/>
              <w:drawing>
                <wp:inline distT="114300" distB="114300" distL="114300" distR="114300" wp14:anchorId="287D3CC7" wp14:editId="679174AF">
                  <wp:extent cx="4524375" cy="2186275"/>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4524375" cy="2186275"/>
                          </a:xfrm>
                          <a:prstGeom prst="rect">
                            <a:avLst/>
                          </a:prstGeom>
                          <a:ln/>
                        </pic:spPr>
                      </pic:pic>
                    </a:graphicData>
                  </a:graphic>
                </wp:inline>
              </w:drawing>
            </w:r>
          </w:p>
          <w:p w14:paraId="393633F3" w14:textId="77777777" w:rsidR="00834A77" w:rsidRDefault="008C55DE">
            <w:pPr>
              <w:jc w:val="both"/>
            </w:pPr>
            <w:r>
              <w:rPr>
                <w:rFonts w:ascii="Proxima Nova" w:eastAsia="Proxima Nova" w:hAnsi="Proxima Nova" w:cs="Proxima Nova"/>
                <w:b/>
              </w:rPr>
              <w:t xml:space="preserve">Fig 2. Ventral view of the grasshopper neck showing the neck connectives from the head to the thoracic ganglia. (Left) </w:t>
            </w:r>
            <w:r>
              <w:rPr>
                <w:rFonts w:ascii="Proxima Nova" w:eastAsia="Proxima Nova" w:hAnsi="Proxima Nova" w:cs="Proxima Nova"/>
              </w:rPr>
              <w:t>Neck connectives (pointed to by arrows) are visible as white stripes under the neck skin.</w:t>
            </w:r>
            <w:ins w:id="30" w:author="Mark Roper" w:date="2017-01-10T07:53:00Z">
              <w:r>
                <w:rPr>
                  <w:rFonts w:ascii="Proxima Nova" w:eastAsia="Proxima Nova" w:hAnsi="Proxima Nova" w:cs="Proxima Nova"/>
                </w:rPr>
                <w:t xml:space="preserve"> Sewing thread is used to hold the grasshopper’s head back and in place during the experiments.</w:t>
              </w:r>
            </w:ins>
            <w:r>
              <w:rPr>
                <w:rFonts w:ascii="Proxima Nova" w:eastAsia="Proxima Nova" w:hAnsi="Proxima Nova" w:cs="Proxima Nova"/>
              </w:rPr>
              <w:t xml:space="preserve"> </w:t>
            </w:r>
            <w:r>
              <w:rPr>
                <w:rFonts w:ascii="Proxima Nova" w:eastAsia="Proxima Nova" w:hAnsi="Proxima Nova" w:cs="Proxima Nova"/>
                <w:b/>
              </w:rPr>
              <w:t xml:space="preserve">(Right) </w:t>
            </w:r>
            <w:r>
              <w:rPr>
                <w:rFonts w:ascii="Proxima Nova" w:eastAsia="Proxima Nova" w:hAnsi="Proxima Nova" w:cs="Proxima Nova"/>
              </w:rPr>
              <w:t>A simple neck cut exposes the connectives, two translucent tubes, where the part of the ventral nerve cord can be found. Placing a hook electrode around one connective and exposing the contralateral eye to looming visual stimuli allows DCMD activity to be recorded.</w:t>
            </w:r>
          </w:p>
        </w:tc>
      </w:tr>
    </w:tbl>
    <w:p w14:paraId="48696DE4" w14:textId="77777777" w:rsidR="00834A77" w:rsidRDefault="00834A77">
      <w:pPr>
        <w:jc w:val="both"/>
      </w:pPr>
    </w:p>
    <w:tbl>
      <w:tblPr>
        <w:tblStyle w:val="a1"/>
        <w:tblW w:w="9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7950"/>
      </w:tblGrid>
      <w:tr w:rsidR="00834A77" w14:paraId="76BC95B1" w14:textId="77777777">
        <w:trPr>
          <w:trHeight w:val="420"/>
        </w:trPr>
        <w:tc>
          <w:tcPr>
            <w:tcW w:w="9990" w:type="dxa"/>
            <w:gridSpan w:val="2"/>
            <w:tcMar>
              <w:top w:w="100" w:type="dxa"/>
              <w:left w:w="100" w:type="dxa"/>
              <w:bottom w:w="100" w:type="dxa"/>
              <w:right w:w="100" w:type="dxa"/>
            </w:tcMar>
          </w:tcPr>
          <w:p w14:paraId="0FA98E16" w14:textId="77777777" w:rsidR="00834A77" w:rsidRDefault="008C55DE">
            <w:pPr>
              <w:widowControl w:val="0"/>
              <w:spacing w:line="240" w:lineRule="auto"/>
              <w:jc w:val="both"/>
            </w:pPr>
            <w:r>
              <w:rPr>
                <w:rFonts w:ascii="Proxima Nova" w:eastAsia="Proxima Nova" w:hAnsi="Proxima Nova" w:cs="Proxima Nova"/>
                <w:b/>
              </w:rPr>
              <w:t xml:space="preserve">Table 1. Materials </w:t>
            </w:r>
          </w:p>
        </w:tc>
      </w:tr>
      <w:tr w:rsidR="00834A77" w14:paraId="63BE456F" w14:textId="77777777">
        <w:trPr>
          <w:trHeight w:val="420"/>
        </w:trPr>
        <w:tc>
          <w:tcPr>
            <w:tcW w:w="2040" w:type="dxa"/>
            <w:tcMar>
              <w:top w:w="100" w:type="dxa"/>
              <w:left w:w="100" w:type="dxa"/>
              <w:bottom w:w="100" w:type="dxa"/>
              <w:right w:w="100" w:type="dxa"/>
            </w:tcMar>
          </w:tcPr>
          <w:p w14:paraId="3BC78DE1" w14:textId="77777777" w:rsidR="00834A77" w:rsidRDefault="008C55DE">
            <w:pPr>
              <w:widowControl w:val="0"/>
              <w:spacing w:line="240" w:lineRule="auto"/>
              <w:jc w:val="both"/>
            </w:pPr>
            <w:r>
              <w:rPr>
                <w:rFonts w:ascii="Proxima Nova" w:eastAsia="Proxima Nova" w:hAnsi="Proxima Nova" w:cs="Proxima Nova"/>
                <w:b/>
              </w:rPr>
              <w:t>Animal Preparation</w:t>
            </w:r>
          </w:p>
        </w:tc>
        <w:tc>
          <w:tcPr>
            <w:tcW w:w="7950" w:type="dxa"/>
            <w:tcMar>
              <w:top w:w="100" w:type="dxa"/>
              <w:left w:w="100" w:type="dxa"/>
              <w:bottom w:w="100" w:type="dxa"/>
              <w:right w:w="100" w:type="dxa"/>
            </w:tcMar>
          </w:tcPr>
          <w:p w14:paraId="719ABDD6" w14:textId="77777777" w:rsidR="00834A77" w:rsidRDefault="008C55DE">
            <w:pPr>
              <w:widowControl w:val="0"/>
              <w:spacing w:line="240" w:lineRule="auto"/>
              <w:jc w:val="both"/>
            </w:pPr>
            <w:r>
              <w:rPr>
                <w:rFonts w:ascii="Proxima Nova" w:eastAsia="Proxima Nova" w:hAnsi="Proxima Nova" w:cs="Proxima Nova"/>
              </w:rPr>
              <w:t>Ice</w:t>
            </w:r>
          </w:p>
          <w:p w14:paraId="5871B76C" w14:textId="77777777" w:rsidR="00834A77" w:rsidRDefault="008C55DE">
            <w:pPr>
              <w:widowControl w:val="0"/>
              <w:spacing w:line="240" w:lineRule="auto"/>
              <w:jc w:val="both"/>
            </w:pPr>
            <w:r>
              <w:rPr>
                <w:rFonts w:ascii="Proxima Nova" w:eastAsia="Proxima Nova" w:hAnsi="Proxima Nova" w:cs="Proxima Nova"/>
              </w:rPr>
              <w:t>Microscope (20X or higher)</w:t>
            </w:r>
          </w:p>
          <w:p w14:paraId="1D968DAB" w14:textId="77777777" w:rsidR="00834A77" w:rsidRDefault="008C55DE">
            <w:pPr>
              <w:widowControl w:val="0"/>
              <w:spacing w:line="240" w:lineRule="auto"/>
              <w:jc w:val="both"/>
            </w:pPr>
            <w:r>
              <w:rPr>
                <w:rFonts w:ascii="Proxima Nova" w:eastAsia="Proxima Nova" w:hAnsi="Proxima Nova" w:cs="Proxima Nova"/>
              </w:rPr>
              <w:t>Vaseline</w:t>
            </w:r>
          </w:p>
          <w:p w14:paraId="33C58E06" w14:textId="77777777" w:rsidR="00834A77" w:rsidRDefault="008C55DE">
            <w:pPr>
              <w:widowControl w:val="0"/>
              <w:spacing w:line="240" w:lineRule="auto"/>
              <w:jc w:val="both"/>
            </w:pPr>
            <w:r>
              <w:rPr>
                <w:rFonts w:ascii="Proxima Nova" w:eastAsia="Proxima Nova" w:hAnsi="Proxima Nova" w:cs="Proxima Nova"/>
              </w:rPr>
              <w:t>Sewing thread (or similar)</w:t>
            </w:r>
          </w:p>
          <w:p w14:paraId="3CE638CC" w14:textId="77777777" w:rsidR="00834A77" w:rsidRDefault="008C55DE">
            <w:pPr>
              <w:widowControl w:val="0"/>
              <w:spacing w:line="240" w:lineRule="auto"/>
              <w:jc w:val="both"/>
            </w:pPr>
            <w:r>
              <w:rPr>
                <w:rFonts w:ascii="Proxima Nova" w:eastAsia="Proxima Nova" w:hAnsi="Proxima Nova" w:cs="Proxima Nova"/>
              </w:rPr>
              <w:t>Masking tape (or other types)</w:t>
            </w:r>
          </w:p>
          <w:p w14:paraId="671DC1EC" w14:textId="77777777" w:rsidR="00834A77" w:rsidRDefault="008C55DE">
            <w:pPr>
              <w:jc w:val="both"/>
            </w:pPr>
            <w:r>
              <w:rPr>
                <w:rFonts w:ascii="Proxima Nova" w:eastAsia="Proxima Nova" w:hAnsi="Proxima Nova" w:cs="Proxima Nova"/>
              </w:rPr>
              <w:t>Insect pin (0.3mm)</w:t>
            </w:r>
          </w:p>
          <w:p w14:paraId="7BA57670" w14:textId="77777777" w:rsidR="00834A77" w:rsidRDefault="008C55DE">
            <w:pPr>
              <w:jc w:val="both"/>
            </w:pPr>
            <w:r>
              <w:rPr>
                <w:rFonts w:ascii="Proxima Nova" w:eastAsia="Proxima Nova" w:hAnsi="Proxima Nova" w:cs="Proxima Nova"/>
              </w:rPr>
              <w:t xml:space="preserve">BYB 3D printed micromanipulator </w:t>
            </w:r>
          </w:p>
          <w:p w14:paraId="15BDA29F" w14:textId="77777777" w:rsidR="00834A77" w:rsidRDefault="008C55DE">
            <w:pPr>
              <w:jc w:val="both"/>
            </w:pPr>
            <w:r>
              <w:rPr>
                <w:rFonts w:ascii="Proxima Nova" w:eastAsia="Proxima Nova" w:hAnsi="Proxima Nova" w:cs="Proxima Nova"/>
              </w:rPr>
              <w:t>Spirit level with horizontal tube</w:t>
            </w:r>
          </w:p>
          <w:p w14:paraId="27147206" w14:textId="77777777" w:rsidR="00834A77" w:rsidRDefault="008C55DE">
            <w:pPr>
              <w:jc w:val="both"/>
            </w:pPr>
            <w:r>
              <w:rPr>
                <w:rFonts w:ascii="Proxima Nova" w:eastAsia="Proxima Nova" w:hAnsi="Proxima Nova" w:cs="Proxima Nova"/>
              </w:rPr>
              <w:t>Standard ruler</w:t>
            </w:r>
          </w:p>
          <w:p w14:paraId="566715DD" w14:textId="77777777" w:rsidR="00834A77" w:rsidRDefault="00834A77">
            <w:pPr>
              <w:jc w:val="both"/>
            </w:pPr>
          </w:p>
          <w:p w14:paraId="4BBE9647" w14:textId="77777777" w:rsidR="00834A77" w:rsidRDefault="008C55DE">
            <w:pPr>
              <w:jc w:val="both"/>
            </w:pPr>
            <w:r>
              <w:rPr>
                <w:rFonts w:ascii="Proxima Nova" w:eastAsia="Proxima Nova" w:hAnsi="Proxima Nova" w:cs="Proxima Nova"/>
                <w:b/>
              </w:rPr>
              <w:t>Included with BYB SpikerBox:</w:t>
            </w:r>
          </w:p>
          <w:p w14:paraId="6997F736" w14:textId="77777777" w:rsidR="00834A77" w:rsidRDefault="008C55DE">
            <w:pPr>
              <w:jc w:val="both"/>
            </w:pPr>
            <w:r>
              <w:rPr>
                <w:rFonts w:ascii="Proxima Nova" w:eastAsia="Proxima Nova" w:hAnsi="Proxima Nova" w:cs="Proxima Nova"/>
              </w:rPr>
              <w:t>Recording electrode (silver wire, 0.127mm, modify into hook with tweezers)</w:t>
            </w:r>
          </w:p>
          <w:p w14:paraId="05F3AF28" w14:textId="77777777" w:rsidR="00834A77" w:rsidRDefault="008C55DE">
            <w:pPr>
              <w:jc w:val="both"/>
            </w:pPr>
            <w:r>
              <w:rPr>
                <w:rFonts w:ascii="Proxima Nova" w:eastAsia="Proxima Nova" w:hAnsi="Proxima Nova" w:cs="Proxima Nova"/>
              </w:rPr>
              <w:t xml:space="preserve">Reference electrode (sewing needle, 0.6mm diameter) </w:t>
            </w:r>
          </w:p>
          <w:p w14:paraId="70935184" w14:textId="77777777" w:rsidR="00834A77" w:rsidRDefault="00834A77">
            <w:pPr>
              <w:jc w:val="both"/>
            </w:pPr>
          </w:p>
          <w:p w14:paraId="5EAB39CD" w14:textId="77777777" w:rsidR="00834A77" w:rsidRDefault="008C55DE">
            <w:pPr>
              <w:jc w:val="both"/>
            </w:pPr>
            <w:r>
              <w:rPr>
                <w:rFonts w:ascii="Proxima Nova" w:eastAsia="Proxima Nova" w:hAnsi="Proxima Nova" w:cs="Proxima Nova"/>
                <w:b/>
              </w:rPr>
              <w:t>Optional:</w:t>
            </w:r>
          </w:p>
          <w:p w14:paraId="69D54942" w14:textId="77777777" w:rsidR="00834A77" w:rsidRDefault="008C55DE">
            <w:pPr>
              <w:jc w:val="both"/>
            </w:pPr>
            <w:r>
              <w:rPr>
                <w:rFonts w:ascii="Proxima Nova" w:eastAsia="Proxima Nova" w:hAnsi="Proxima Nova" w:cs="Proxima Nova"/>
              </w:rPr>
              <w:t>Beeswax</w:t>
            </w:r>
          </w:p>
          <w:p w14:paraId="3668565F" w14:textId="77777777" w:rsidR="00834A77" w:rsidRDefault="008C55DE">
            <w:pPr>
              <w:jc w:val="both"/>
            </w:pPr>
            <w:r>
              <w:rPr>
                <w:rFonts w:ascii="Proxima Nova" w:eastAsia="Proxima Nova" w:hAnsi="Proxima Nova" w:cs="Proxima Nova"/>
              </w:rPr>
              <w:t>Rosin</w:t>
            </w:r>
          </w:p>
          <w:p w14:paraId="5BC65BD8" w14:textId="77777777" w:rsidR="00834A77" w:rsidRDefault="008C55DE">
            <w:pPr>
              <w:jc w:val="both"/>
            </w:pPr>
            <w:r>
              <w:rPr>
                <w:rFonts w:ascii="Proxima Nova" w:eastAsia="Proxima Nova" w:hAnsi="Proxima Nova" w:cs="Proxima Nova"/>
              </w:rPr>
              <w:t>Magnetic stirrer</w:t>
            </w:r>
          </w:p>
        </w:tc>
      </w:tr>
      <w:tr w:rsidR="00834A77" w14:paraId="1D8B3E0E" w14:textId="77777777">
        <w:trPr>
          <w:trHeight w:val="420"/>
        </w:trPr>
        <w:tc>
          <w:tcPr>
            <w:tcW w:w="2040" w:type="dxa"/>
            <w:tcMar>
              <w:top w:w="100" w:type="dxa"/>
              <w:left w:w="100" w:type="dxa"/>
              <w:bottom w:w="100" w:type="dxa"/>
              <w:right w:w="100" w:type="dxa"/>
            </w:tcMar>
          </w:tcPr>
          <w:p w14:paraId="157A969B" w14:textId="77777777" w:rsidR="00834A77" w:rsidRDefault="008C55DE">
            <w:pPr>
              <w:widowControl w:val="0"/>
              <w:spacing w:line="240" w:lineRule="auto"/>
              <w:jc w:val="both"/>
            </w:pPr>
            <w:r>
              <w:rPr>
                <w:rFonts w:ascii="Proxima Nova" w:eastAsia="Proxima Nova" w:hAnsi="Proxima Nova" w:cs="Proxima Nova"/>
                <w:b/>
              </w:rPr>
              <w:t xml:space="preserve">Spike Recording &amp; Analysis </w:t>
            </w:r>
          </w:p>
        </w:tc>
        <w:tc>
          <w:tcPr>
            <w:tcW w:w="7950" w:type="dxa"/>
            <w:tcMar>
              <w:top w:w="100" w:type="dxa"/>
              <w:left w:w="100" w:type="dxa"/>
              <w:bottom w:w="100" w:type="dxa"/>
              <w:right w:w="100" w:type="dxa"/>
            </w:tcMar>
          </w:tcPr>
          <w:p w14:paraId="1AF085A3" w14:textId="77777777" w:rsidR="00834A77" w:rsidRDefault="008C55DE">
            <w:pPr>
              <w:widowControl w:val="0"/>
              <w:spacing w:line="240" w:lineRule="auto"/>
              <w:jc w:val="both"/>
            </w:pPr>
            <w:r>
              <w:rPr>
                <w:rFonts w:ascii="Proxima Nova" w:eastAsia="Proxima Nova" w:hAnsi="Proxima Nova" w:cs="Proxima Nova"/>
              </w:rPr>
              <w:t>Apple iPad</w:t>
            </w:r>
          </w:p>
          <w:p w14:paraId="18438314" w14:textId="77777777" w:rsidR="00834A77" w:rsidRDefault="008C55DE">
            <w:pPr>
              <w:widowControl w:val="0"/>
              <w:spacing w:line="240" w:lineRule="auto"/>
              <w:jc w:val="both"/>
            </w:pPr>
            <w:r>
              <w:rPr>
                <w:rFonts w:ascii="Proxima Nova" w:eastAsia="Proxima Nova" w:hAnsi="Proxima Nova" w:cs="Proxima Nova"/>
              </w:rPr>
              <w:t>BYB SpikerBox</w:t>
            </w:r>
          </w:p>
          <w:p w14:paraId="710846F7" w14:textId="77777777" w:rsidR="00834A77" w:rsidRDefault="008C55DE">
            <w:pPr>
              <w:widowControl w:val="0"/>
              <w:spacing w:line="240" w:lineRule="auto"/>
              <w:jc w:val="both"/>
            </w:pPr>
            <w:r>
              <w:rPr>
                <w:rFonts w:ascii="Proxima Nova" w:eastAsia="Proxima Nova" w:hAnsi="Proxima Nova" w:cs="Proxima Nova"/>
              </w:rPr>
              <w:t>Green cable (Computer/tablet/phone to SpikerBox)</w:t>
            </w:r>
          </w:p>
          <w:p w14:paraId="6597747A" w14:textId="77777777" w:rsidR="00834A77" w:rsidRDefault="008C55DE">
            <w:pPr>
              <w:widowControl w:val="0"/>
              <w:spacing w:line="240" w:lineRule="auto"/>
              <w:jc w:val="both"/>
            </w:pPr>
            <w:r>
              <w:rPr>
                <w:rFonts w:ascii="Proxima Nova" w:eastAsia="Proxima Nova" w:hAnsi="Proxima Nova" w:cs="Proxima Nova"/>
              </w:rPr>
              <w:t>Blue cable (Speaker to SpikerBox)</w:t>
            </w:r>
          </w:p>
          <w:p w14:paraId="7E5C6B2C" w14:textId="77777777" w:rsidR="00834A77" w:rsidRDefault="008C55DE">
            <w:pPr>
              <w:widowControl w:val="0"/>
              <w:spacing w:line="240" w:lineRule="auto"/>
              <w:jc w:val="both"/>
            </w:pPr>
            <w:r>
              <w:rPr>
                <w:rFonts w:ascii="Proxima Nova" w:eastAsia="Proxima Nova" w:hAnsi="Proxima Nova" w:cs="Proxima Nova"/>
              </w:rPr>
              <w:lastRenderedPageBreak/>
              <w:t>Speaker (Suggested: RadioShack mini audio amplifier)</w:t>
            </w:r>
          </w:p>
          <w:p w14:paraId="3A8864AE" w14:textId="77777777" w:rsidR="00834A77" w:rsidRDefault="008C55DE">
            <w:pPr>
              <w:widowControl w:val="0"/>
              <w:spacing w:line="240" w:lineRule="auto"/>
              <w:jc w:val="both"/>
            </w:pPr>
            <w:r>
              <w:rPr>
                <w:rFonts w:ascii="Proxima Nova" w:eastAsia="Proxima Nova" w:hAnsi="Proxima Nova" w:cs="Proxima Nova"/>
              </w:rPr>
              <w:t xml:space="preserve">SpikeRecorder application </w:t>
            </w:r>
            <w:commentRangeStart w:id="31"/>
            <w:commentRangeStart w:id="32"/>
            <w:commentRangeStart w:id="33"/>
            <w:commentRangeStart w:id="34"/>
            <w:r>
              <w:rPr>
                <w:rFonts w:ascii="Proxima Nova" w:eastAsia="Proxima Nova" w:hAnsi="Proxima Nova" w:cs="Proxima Nova"/>
              </w:rPr>
              <w:t>(currently available for iOS)</w:t>
            </w:r>
            <w:commentRangeEnd w:id="31"/>
            <w:r>
              <w:commentReference w:id="31"/>
            </w:r>
            <w:commentRangeEnd w:id="32"/>
            <w:r>
              <w:commentReference w:id="32"/>
            </w:r>
            <w:commentRangeEnd w:id="33"/>
            <w:r>
              <w:commentReference w:id="33"/>
            </w:r>
            <w:commentRangeEnd w:id="34"/>
            <w:r>
              <w:commentReference w:id="34"/>
            </w:r>
          </w:p>
        </w:tc>
      </w:tr>
    </w:tbl>
    <w:p w14:paraId="01D86692" w14:textId="77777777" w:rsidR="00834A77" w:rsidRDefault="00834A77">
      <w:pPr>
        <w:jc w:val="both"/>
      </w:pPr>
    </w:p>
    <w:p w14:paraId="65E3AD74" w14:textId="77777777" w:rsidR="00834A77" w:rsidRDefault="00834A77">
      <w:pPr>
        <w:jc w:val="both"/>
      </w:pPr>
    </w:p>
    <w:tbl>
      <w:tblPr>
        <w:tblStyle w:val="a2"/>
        <w:tblW w:w="9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90"/>
      </w:tblGrid>
      <w:tr w:rsidR="00834A77" w14:paraId="5E3AE8C5" w14:textId="77777777">
        <w:tc>
          <w:tcPr>
            <w:tcW w:w="9990" w:type="dxa"/>
            <w:tcMar>
              <w:top w:w="100" w:type="dxa"/>
              <w:left w:w="100" w:type="dxa"/>
              <w:bottom w:w="100" w:type="dxa"/>
              <w:right w:w="100" w:type="dxa"/>
            </w:tcMar>
          </w:tcPr>
          <w:p w14:paraId="6A8220BE" w14:textId="77777777" w:rsidR="00834A77" w:rsidRDefault="008C55DE">
            <w:pPr>
              <w:jc w:val="center"/>
            </w:pPr>
            <w:r>
              <w:rPr>
                <w:noProof/>
              </w:rPr>
              <w:drawing>
                <wp:inline distT="114300" distB="114300" distL="114300" distR="114300" wp14:anchorId="523647F9" wp14:editId="0773F29A">
                  <wp:extent cx="4795838" cy="3915483"/>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4795838" cy="3915483"/>
                          </a:xfrm>
                          <a:prstGeom prst="rect">
                            <a:avLst/>
                          </a:prstGeom>
                          <a:ln/>
                        </pic:spPr>
                      </pic:pic>
                    </a:graphicData>
                  </a:graphic>
                </wp:inline>
              </w:drawing>
            </w:r>
          </w:p>
          <w:p w14:paraId="1D2F158F" w14:textId="77777777" w:rsidR="00834A77" w:rsidRDefault="008C55DE">
            <w:pPr>
              <w:jc w:val="center"/>
            </w:pPr>
            <w:r>
              <w:rPr>
                <w:noProof/>
              </w:rPr>
              <w:drawing>
                <wp:inline distT="114300" distB="114300" distL="114300" distR="114300" wp14:anchorId="062EBAF1" wp14:editId="49C65D7B">
                  <wp:extent cx="2944333" cy="219302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2944333" cy="2193020"/>
                          </a:xfrm>
                          <a:prstGeom prst="rect">
                            <a:avLst/>
                          </a:prstGeom>
                          <a:ln/>
                        </pic:spPr>
                      </pic:pic>
                    </a:graphicData>
                  </a:graphic>
                </wp:inline>
              </w:drawing>
            </w:r>
            <w:r>
              <w:rPr>
                <w:rFonts w:ascii="Proxima Nova" w:eastAsia="Proxima Nova" w:hAnsi="Proxima Nova" w:cs="Proxima Nova"/>
              </w:rPr>
              <w:t xml:space="preserve"> </w:t>
            </w:r>
            <w:r>
              <w:rPr>
                <w:noProof/>
              </w:rPr>
              <w:drawing>
                <wp:inline distT="114300" distB="114300" distL="114300" distR="114300" wp14:anchorId="59FD1EC9" wp14:editId="5E92DC76">
                  <wp:extent cx="2934808" cy="2201106"/>
                  <wp:effectExtent l="0" t="0" r="0" b="0"/>
                  <wp:docPr id="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r="10117" b="13023"/>
                          <a:stretch>
                            <a:fillRect/>
                          </a:stretch>
                        </pic:blipFill>
                        <pic:spPr>
                          <a:xfrm>
                            <a:off x="0" y="0"/>
                            <a:ext cx="2934808" cy="2201106"/>
                          </a:xfrm>
                          <a:prstGeom prst="rect">
                            <a:avLst/>
                          </a:prstGeom>
                          <a:ln/>
                        </pic:spPr>
                      </pic:pic>
                    </a:graphicData>
                  </a:graphic>
                </wp:inline>
              </w:drawing>
            </w:r>
          </w:p>
          <w:p w14:paraId="325ABE15" w14:textId="77777777" w:rsidR="00834A77" w:rsidRDefault="008C55DE">
            <w:pPr>
              <w:jc w:val="both"/>
            </w:pPr>
            <w:r>
              <w:rPr>
                <w:rFonts w:ascii="Proxima Nova" w:eastAsia="Proxima Nova" w:hAnsi="Proxima Nova" w:cs="Proxima Nova"/>
                <w:b/>
              </w:rPr>
              <w:t>Fig 3. Experimental setup to measure descending contralateral movement detector (DCMD) activity during simulated stimulus presentation.</w:t>
            </w:r>
            <w:r>
              <w:rPr>
                <w:rFonts w:ascii="Proxima Nova" w:eastAsia="Proxima Nova" w:hAnsi="Proxima Nova" w:cs="Proxima Nova"/>
              </w:rPr>
              <w:t xml:space="preserve"> </w:t>
            </w:r>
            <w:r>
              <w:rPr>
                <w:rFonts w:ascii="Proxima Nova" w:eastAsia="Proxima Nova" w:hAnsi="Proxima Nova" w:cs="Proxima Nova"/>
                <w:b/>
              </w:rPr>
              <w:t>(Top)</w:t>
            </w:r>
            <w:r>
              <w:rPr>
                <w:rFonts w:ascii="Proxima Nova" w:eastAsia="Proxima Nova" w:hAnsi="Proxima Nova" w:cs="Proxima Nova"/>
              </w:rPr>
              <w:t xml:space="preserve"> Schematic representation of the experimental setup, grasshopper is taped down onto the corkboard on top of the SpikerBox. The reference electrode is grounded at the thorax and the recording hook electrode, guided by the 3D printed micromanipulator for precision, is placed around the neck connective where the ventral nerve cord and DCMD neuron’s axon is found. The iPad </w:t>
            </w:r>
            <w:r>
              <w:rPr>
                <w:rFonts w:ascii="Proxima Nova" w:eastAsia="Proxima Nova" w:hAnsi="Proxima Nova" w:cs="Proxima Nova"/>
              </w:rPr>
              <w:lastRenderedPageBreak/>
              <w:t xml:space="preserve">presenting the visual stimuli is placed 10cm from the grasshopper’s eye and the angle between the grasshopper’s eye and the center of the iPad is minimized. </w:t>
            </w:r>
            <w:r>
              <w:rPr>
                <w:rFonts w:ascii="Proxima Nova" w:eastAsia="Proxima Nova" w:hAnsi="Proxima Nova" w:cs="Proxima Nova"/>
                <w:b/>
              </w:rPr>
              <w:t>(Bottom left)</w:t>
            </w:r>
            <w:r>
              <w:rPr>
                <w:rFonts w:ascii="Proxima Nova" w:eastAsia="Proxima Nova" w:hAnsi="Proxima Nova" w:cs="Proxima Nova"/>
              </w:rPr>
              <w:t xml:space="preserve"> Photograph of the apparatus. </w:t>
            </w:r>
            <w:r>
              <w:rPr>
                <w:rFonts w:ascii="Proxima Nova" w:eastAsia="Proxima Nova" w:hAnsi="Proxima Nova" w:cs="Proxima Nova"/>
                <w:b/>
              </w:rPr>
              <w:t>(Bottom right)</w:t>
            </w:r>
            <w:r>
              <w:rPr>
                <w:rFonts w:ascii="Proxima Nova" w:eastAsia="Proxima Nova" w:hAnsi="Proxima Nova" w:cs="Proxima Nova"/>
              </w:rPr>
              <w:t xml:space="preserve"> Visual stimuli are displayed on the iPad to simulate the looming effect of an object approaching the grasshopper. The radius S’, subtending angle </w:t>
            </w:r>
            <w:r>
              <w:rPr>
                <w:rFonts w:ascii="Proxima Nova" w:eastAsia="Proxima Nova" w:hAnsi="Proxima Nova" w:cs="Proxima Nova"/>
                <w:color w:val="222222"/>
                <w:highlight w:val="white"/>
              </w:rPr>
              <w:t>θ,</w:t>
            </w:r>
            <w:r>
              <w:rPr>
                <w:rFonts w:ascii="Proxima Nova" w:eastAsia="Proxima Nova" w:hAnsi="Proxima Nova" w:cs="Proxima Nova"/>
              </w:rPr>
              <w:t xml:space="preserve"> of a filled black dot can be manipulated to simulate a fixed sized object (S) approaching at a particular constant velocity (v) on the retina of the insect. DCMD recordings can be made during visual simulations of different sized objects moving at different velocities.</w:t>
            </w:r>
          </w:p>
        </w:tc>
      </w:tr>
    </w:tbl>
    <w:p w14:paraId="1500AFCD" w14:textId="77777777" w:rsidR="00834A77" w:rsidRDefault="00834A77">
      <w:pPr>
        <w:jc w:val="both"/>
      </w:pPr>
    </w:p>
    <w:p w14:paraId="566503F8" w14:textId="77777777" w:rsidR="00834A77" w:rsidRDefault="008C55DE">
      <w:pPr>
        <w:jc w:val="both"/>
      </w:pPr>
      <w:r>
        <w:rPr>
          <w:rFonts w:ascii="Proxima Nova" w:eastAsia="Proxima Nova" w:hAnsi="Proxima Nova" w:cs="Proxima Nova"/>
          <w:i/>
          <w:u w:val="single"/>
        </w:rPr>
        <w:t>Visual Stimuli &amp; Spike Amplification, Recording, and Sorting</w:t>
      </w:r>
    </w:p>
    <w:p w14:paraId="7C561948" w14:textId="77777777" w:rsidR="00834A77" w:rsidRDefault="008C55DE">
      <w:pPr>
        <w:jc w:val="both"/>
      </w:pPr>
      <w:r>
        <w:rPr>
          <w:rFonts w:ascii="Proxima Nova" w:eastAsia="Proxima Nova" w:hAnsi="Proxima Nova" w:cs="Proxima Nova"/>
        </w:rPr>
        <w:t xml:space="preserve">Electrophysiological measurements are carried out using the low-cost and open-source bioamplifier, the </w:t>
      </w:r>
      <w:proofErr w:type="spellStart"/>
      <w:r>
        <w:rPr>
          <w:rFonts w:ascii="Proxima Nova" w:eastAsia="Proxima Nova" w:hAnsi="Proxima Nova" w:cs="Proxima Nova"/>
        </w:rPr>
        <w:t>Spikerbox</w:t>
      </w:r>
      <w:proofErr w:type="spellEnd"/>
      <w:r>
        <w:rPr>
          <w:rFonts w:ascii="Proxima Nova" w:eastAsia="Proxima Nova" w:hAnsi="Proxima Nova" w:cs="Proxima Nova"/>
        </w:rPr>
        <w:t xml:space="preserve"> v.1.3c, developed by BYB. The SpikerBox has a 4x gain instrumentation amplifier, 220x gain amplifier bandpass-filtered 340-1300Hz, and a 20x gain audio amplifier (Marzullo &amp; Gage 2012). It also contains an output port for a </w:t>
      </w:r>
      <w:proofErr w:type="spellStart"/>
      <w:r>
        <w:rPr>
          <w:rFonts w:ascii="Proxima Nova" w:eastAsia="Proxima Nova" w:hAnsi="Proxima Nova" w:cs="Proxima Nova"/>
        </w:rPr>
        <w:t>Radioshack</w:t>
      </w:r>
      <w:proofErr w:type="spellEnd"/>
      <w:r>
        <w:rPr>
          <w:rFonts w:ascii="Proxima Nova" w:eastAsia="Proxima Nova" w:hAnsi="Proxima Nova" w:cs="Proxima Nova"/>
        </w:rPr>
        <w:t xml:space="preserve"> mini speaker (blue port and cable) and an output port for laptops, tablets, and smartphones (green port and cable) to make neural activity audible, visual, and recordable. During all experiments, the blue and green cables from the SpikerBox should be connected to the speaker and iPad respectively.</w:t>
      </w:r>
    </w:p>
    <w:p w14:paraId="0E14D758" w14:textId="77777777" w:rsidR="00834A77" w:rsidRDefault="008C55DE">
      <w:pPr>
        <w:jc w:val="both"/>
      </w:pPr>
      <w:r>
        <w:rPr>
          <w:rFonts w:ascii="Times New Roman" w:eastAsia="Times New Roman" w:hAnsi="Times New Roman" w:cs="Times New Roman"/>
        </w:rPr>
        <w:t xml:space="preserve"> </w:t>
      </w:r>
    </w:p>
    <w:p w14:paraId="50960BEE" w14:textId="77777777" w:rsidR="00834A77" w:rsidRDefault="008C55DE">
      <w:pPr>
        <w:jc w:val="both"/>
      </w:pPr>
      <w:r>
        <w:rPr>
          <w:rFonts w:ascii="Proxima Nova" w:eastAsia="Proxima Nova" w:hAnsi="Proxima Nova" w:cs="Proxima Nova"/>
        </w:rPr>
        <w:t xml:space="preserve">The BYB SpikeRecorder iPad application provides both the monocular visual stimuli and recording of DCMD activity. Visual stimuli consist of expanding dark circles (of various radii, S, and velocities, v) on a white background to simulate an approaching and colliding object on a direct collision course. Adjustable parameters in the application include: number of trials, distance between subject and stimulus/screen (cm), object size (cm) and velocity (m/s), inter-trial interval or ITI (s). The ITI is the amount of time between the end of the previous visual display and the commencement of the next looming trial. The iPad displays a blank white screen during this interval. Stimuli of </w:t>
      </w:r>
      <w:proofErr w:type="gramStart"/>
      <w:r>
        <w:rPr>
          <w:rFonts w:ascii="Proxima Nova" w:eastAsia="Proxima Nova" w:hAnsi="Proxima Nova" w:cs="Proxima Nova"/>
        </w:rPr>
        <w:t>particular parameters</w:t>
      </w:r>
      <w:proofErr w:type="gramEnd"/>
      <w:r>
        <w:rPr>
          <w:rFonts w:ascii="Proxima Nova" w:eastAsia="Proxima Nova" w:hAnsi="Proxima Nova" w:cs="Proxima Nova"/>
        </w:rPr>
        <w:t xml:space="preserve"> S and v are pseudo-randomly presented by the application such that each parameter is repeated an equal amount of times during a single experimental session.</w:t>
      </w:r>
    </w:p>
    <w:p w14:paraId="275495CF" w14:textId="77777777" w:rsidR="00834A77" w:rsidRDefault="008C55DE">
      <w:pPr>
        <w:jc w:val="both"/>
      </w:pPr>
      <w:r>
        <w:rPr>
          <w:rFonts w:ascii="Times New Roman" w:eastAsia="Times New Roman" w:hAnsi="Times New Roman" w:cs="Times New Roman"/>
        </w:rPr>
        <w:t xml:space="preserve"> </w:t>
      </w:r>
    </w:p>
    <w:p w14:paraId="7303F2B3" w14:textId="77777777" w:rsidR="00834A77" w:rsidRDefault="008C55DE">
      <w:pPr>
        <w:jc w:val="both"/>
      </w:pPr>
      <w:r>
        <w:rPr>
          <w:rFonts w:ascii="Proxima Nova" w:eastAsia="Proxima Nova" w:hAnsi="Proxima Nova" w:cs="Proxima Nova"/>
        </w:rPr>
        <w:t xml:space="preserve">Spikes can be sorted from noise after recording in the iPad application (Fig. 4). Noise is identified as false spikes with constant and consistent amplitudes (mV) over time. These spikes have noticeably lower amplitude than the real DCMD spikes. The app allows </w:t>
      </w:r>
      <w:ins w:id="35" w:author="Mark Roper" w:date="2017-01-10T07:56:00Z">
        <w:r>
          <w:rPr>
            <w:rFonts w:ascii="Proxima Nova" w:eastAsia="Proxima Nova" w:hAnsi="Proxima Nova" w:cs="Proxima Nova"/>
          </w:rPr>
          <w:t xml:space="preserve">the student </w:t>
        </w:r>
        <w:del w:id="36" w:author="Mark Roper" w:date="2017-01-10T07:56:00Z">
          <w:r>
            <w:rPr>
              <w:rFonts w:ascii="Proxima Nova" w:eastAsia="Proxima Nova" w:hAnsi="Proxima Nova" w:cs="Proxima Nova"/>
            </w:rPr>
            <w:delText>user</w:delText>
          </w:r>
        </w:del>
      </w:ins>
      <w:del w:id="37" w:author="Mark Roper" w:date="2017-01-10T07:56:00Z">
        <w:r>
          <w:rPr>
            <w:rFonts w:ascii="Proxima Nova" w:eastAsia="Proxima Nova" w:hAnsi="Proxima Nova" w:cs="Proxima Nova"/>
          </w:rPr>
          <w:delText xml:space="preserve">us </w:delText>
        </w:r>
      </w:del>
      <w:r>
        <w:rPr>
          <w:rFonts w:ascii="Proxima Nova" w:eastAsia="Proxima Nova" w:hAnsi="Proxima Nova" w:cs="Proxima Nova"/>
        </w:rPr>
        <w:t xml:space="preserve">to set minimum and maximum threshold values (mV), and spikes within the range are counted as spikes for further analysis. After </w:t>
      </w:r>
      <w:proofErr w:type="gramStart"/>
      <w:r>
        <w:rPr>
          <w:rFonts w:ascii="Proxima Nova" w:eastAsia="Proxima Nova" w:hAnsi="Proxima Nova" w:cs="Proxima Nova"/>
        </w:rPr>
        <w:t>sorting  the</w:t>
      </w:r>
      <w:proofErr w:type="gramEnd"/>
      <w:r>
        <w:rPr>
          <w:rFonts w:ascii="Proxima Nova" w:eastAsia="Proxima Nova" w:hAnsi="Proxima Nova" w:cs="Proxima Nova"/>
        </w:rPr>
        <w:t xml:space="preserve"> spikes from one recording for one trial (one S, one v), the app automatically performs global sorting for the rest of the trials conducted during one experimental session using these threshold parameters. </w:t>
      </w:r>
    </w:p>
    <w:p w14:paraId="7982A852" w14:textId="77777777" w:rsidR="00834A77" w:rsidRDefault="00834A77">
      <w:pPr>
        <w:jc w:val="both"/>
      </w:pPr>
    </w:p>
    <w:tbl>
      <w:tblPr>
        <w:tblStyle w:val="a3"/>
        <w:tblW w:w="9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90"/>
      </w:tblGrid>
      <w:tr w:rsidR="00834A77" w14:paraId="1489BE58" w14:textId="77777777">
        <w:tc>
          <w:tcPr>
            <w:tcW w:w="9990" w:type="dxa"/>
            <w:tcMar>
              <w:top w:w="100" w:type="dxa"/>
              <w:left w:w="100" w:type="dxa"/>
              <w:bottom w:w="100" w:type="dxa"/>
              <w:right w:w="100" w:type="dxa"/>
            </w:tcMar>
          </w:tcPr>
          <w:p w14:paraId="24805630" w14:textId="77777777" w:rsidR="00834A77" w:rsidRDefault="008C55DE">
            <w:pPr>
              <w:jc w:val="center"/>
              <w:rPr>
                <w:ins w:id="38" w:author="Mark Roper" w:date="2017-01-10T08:00:00Z"/>
              </w:rPr>
            </w:pPr>
            <w:r>
              <w:rPr>
                <w:noProof/>
              </w:rPr>
              <w:lastRenderedPageBreak/>
              <w:drawing>
                <wp:inline distT="114300" distB="114300" distL="114300" distR="114300" wp14:anchorId="432073BB" wp14:editId="4F04B71B">
                  <wp:extent cx="5776875" cy="3386138"/>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776875" cy="3386138"/>
                          </a:xfrm>
                          <a:prstGeom prst="rect">
                            <a:avLst/>
                          </a:prstGeom>
                          <a:ln/>
                        </pic:spPr>
                      </pic:pic>
                    </a:graphicData>
                  </a:graphic>
                </wp:inline>
              </w:drawing>
            </w:r>
            <w:commentRangeStart w:id="39"/>
            <w:commentRangeStart w:id="40"/>
            <w:commentRangeEnd w:id="39"/>
            <w:ins w:id="41" w:author="Mark Roper" w:date="2017-01-10T08:00:00Z">
              <w:r>
                <w:commentReference w:id="39"/>
              </w:r>
              <w:commentRangeEnd w:id="40"/>
              <w:r>
                <w:commentReference w:id="40"/>
              </w:r>
            </w:ins>
          </w:p>
          <w:p w14:paraId="6A7747C7" w14:textId="77777777" w:rsidR="00834A77" w:rsidRDefault="00834A77">
            <w:pPr>
              <w:jc w:val="center"/>
              <w:rPr>
                <w:ins w:id="42" w:author="Mark Roper" w:date="2017-01-10T08:00:00Z"/>
              </w:rPr>
            </w:pPr>
          </w:p>
          <w:p w14:paraId="7D097D0C" w14:textId="77777777" w:rsidR="00834A77" w:rsidRDefault="00834A77">
            <w:pPr>
              <w:jc w:val="center"/>
            </w:pPr>
          </w:p>
          <w:p w14:paraId="700F3ACE" w14:textId="77777777" w:rsidR="00834A77" w:rsidRDefault="008C55DE">
            <w:pPr>
              <w:jc w:val="center"/>
              <w:rPr>
                <w:ins w:id="43" w:author="Mark Roper" w:date="2017-01-10T08:03:00Z"/>
              </w:rPr>
            </w:pPr>
            <w:r>
              <w:rPr>
                <w:noProof/>
              </w:rPr>
              <w:drawing>
                <wp:inline distT="114300" distB="114300" distL="114300" distR="114300" wp14:anchorId="02F16F6A" wp14:editId="034BD881">
                  <wp:extent cx="5724525" cy="2739944"/>
                  <wp:effectExtent l="0" t="0" r="0" b="0"/>
                  <wp:docPr id="1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5724525" cy="2739944"/>
                          </a:xfrm>
                          <a:prstGeom prst="rect">
                            <a:avLst/>
                          </a:prstGeom>
                          <a:ln/>
                        </pic:spPr>
                      </pic:pic>
                    </a:graphicData>
                  </a:graphic>
                </wp:inline>
              </w:drawing>
            </w:r>
          </w:p>
          <w:p w14:paraId="134FDE02" w14:textId="77777777" w:rsidR="00834A77" w:rsidRDefault="008C55DE">
            <w:pPr>
              <w:jc w:val="center"/>
              <w:rPr>
                <w:ins w:id="44" w:author="Mark Roper" w:date="2017-01-10T08:03:00Z"/>
              </w:rPr>
            </w:pPr>
            <w:commentRangeStart w:id="45"/>
            <w:r>
              <w:rPr>
                <w:noProof/>
              </w:rPr>
              <w:lastRenderedPageBreak/>
              <w:drawing>
                <wp:inline distT="114300" distB="114300" distL="114300" distR="114300" wp14:anchorId="0FBD79AD" wp14:editId="72F19DC8">
                  <wp:extent cx="4543425" cy="3514725"/>
                  <wp:effectExtent l="0" t="0" r="0" b="0"/>
                  <wp:docPr id="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srcRect/>
                          <a:stretch>
                            <a:fillRect/>
                          </a:stretch>
                        </pic:blipFill>
                        <pic:spPr>
                          <a:xfrm>
                            <a:off x="0" y="0"/>
                            <a:ext cx="4543425" cy="3514725"/>
                          </a:xfrm>
                          <a:prstGeom prst="rect">
                            <a:avLst/>
                          </a:prstGeom>
                          <a:ln/>
                        </pic:spPr>
                      </pic:pic>
                    </a:graphicData>
                  </a:graphic>
                </wp:inline>
              </w:drawing>
            </w:r>
          </w:p>
          <w:commentRangeEnd w:id="45"/>
          <w:p w14:paraId="7A04BF3A" w14:textId="77777777" w:rsidR="00834A77" w:rsidRDefault="008C55DE">
            <w:pPr>
              <w:jc w:val="center"/>
            </w:pPr>
            <w:r>
              <w:commentReference w:id="45"/>
            </w:r>
          </w:p>
          <w:p w14:paraId="2328FF5F" w14:textId="77777777" w:rsidR="00834A77" w:rsidRDefault="008C55DE">
            <w:pPr>
              <w:jc w:val="center"/>
            </w:pPr>
            <w:r>
              <w:rPr>
                <w:noProof/>
              </w:rPr>
              <w:drawing>
                <wp:inline distT="114300" distB="114300" distL="114300" distR="114300" wp14:anchorId="3A3F0639" wp14:editId="1EDE9732">
                  <wp:extent cx="5624513" cy="2952750"/>
                  <wp:effectExtent l="0" t="0" r="0" b="0"/>
                  <wp:docPr id="1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l="2878"/>
                          <a:stretch>
                            <a:fillRect/>
                          </a:stretch>
                        </pic:blipFill>
                        <pic:spPr>
                          <a:xfrm>
                            <a:off x="0" y="0"/>
                            <a:ext cx="5624513" cy="2952750"/>
                          </a:xfrm>
                          <a:prstGeom prst="rect">
                            <a:avLst/>
                          </a:prstGeom>
                          <a:ln/>
                        </pic:spPr>
                      </pic:pic>
                    </a:graphicData>
                  </a:graphic>
                </wp:inline>
              </w:drawing>
            </w:r>
          </w:p>
          <w:p w14:paraId="76D9972E" w14:textId="77777777" w:rsidR="00834A77" w:rsidRDefault="008C55DE">
            <w:pPr>
              <w:jc w:val="both"/>
            </w:pPr>
            <w:r>
              <w:rPr>
                <w:rFonts w:ascii="Proxima Nova" w:eastAsia="Proxima Nova" w:hAnsi="Proxima Nova" w:cs="Proxima Nova"/>
                <w:b/>
              </w:rPr>
              <w:t xml:space="preserve">Fig 4. Spike sorting in the SpikeRecorder iPad app. </w:t>
            </w:r>
            <w:r>
              <w:rPr>
                <w:rFonts w:ascii="Proxima Nova" w:eastAsia="Proxima Nova" w:hAnsi="Proxima Nova" w:cs="Proxima Nova"/>
              </w:rPr>
              <w:t>SpikeRecorder provides both the looming visual stimuli and recording and analysis of DCMD activity. DCMD spikes can be sorted from noise after recording by providing minimum and maximum spike threshold values. These values can be applied to all recordings made within a single grasshopper’s experimental session. The image above shows the app’s output of the DCMD recordings during a looming experiment (object size S = 6cm, velocity v = -2m/s) with a minimum spike amplitude of approximately 0.30mV, maximum of 0.65mV. Red dots are spikes recorded within the thresholds.</w:t>
            </w:r>
          </w:p>
        </w:tc>
      </w:tr>
    </w:tbl>
    <w:p w14:paraId="0357E88D" w14:textId="77777777" w:rsidR="00834A77" w:rsidRDefault="00834A77">
      <w:pPr>
        <w:jc w:val="both"/>
      </w:pPr>
    </w:p>
    <w:p w14:paraId="5E810DA3" w14:textId="77777777" w:rsidR="00834A77" w:rsidRDefault="008C55DE">
      <w:pPr>
        <w:jc w:val="both"/>
      </w:pPr>
      <w:r>
        <w:rPr>
          <w:rFonts w:ascii="Proxima Nova" w:eastAsia="Proxima Nova" w:hAnsi="Proxima Nova" w:cs="Proxima Nova"/>
          <w:i/>
          <w:u w:val="single"/>
        </w:rPr>
        <w:t>Experiment 1: Looming Stimuli DCMD Experiments</w:t>
      </w:r>
    </w:p>
    <w:p w14:paraId="17F50AB2" w14:textId="77777777" w:rsidR="00834A77" w:rsidRDefault="008C55DE">
      <w:pPr>
        <w:jc w:val="both"/>
      </w:pPr>
      <w:r>
        <w:rPr>
          <w:rFonts w:ascii="Proxima Nova" w:eastAsia="Proxima Nova" w:hAnsi="Proxima Nova" w:cs="Proxima Nova"/>
          <w:b/>
        </w:rPr>
        <w:t>Objective:</w:t>
      </w:r>
      <w:r>
        <w:rPr>
          <w:rFonts w:ascii="Proxima Nova" w:eastAsia="Proxima Nova" w:hAnsi="Proxima Nova" w:cs="Proxima Nova"/>
        </w:rPr>
        <w:t xml:space="preserve"> This experiment, coupled with instructors’ lectures and introduction to neuroanatomy of the grasshopper visual-motor system, demonstrate to students the basic electrical properties of the brain and how sensory input stimulates a </w:t>
      </w:r>
      <w:proofErr w:type="gramStart"/>
      <w:r>
        <w:rPr>
          <w:rFonts w:ascii="Proxima Nova" w:eastAsia="Proxima Nova" w:hAnsi="Proxima Nova" w:cs="Proxima Nova"/>
        </w:rPr>
        <w:t>particular neuronal</w:t>
      </w:r>
      <w:proofErr w:type="gramEnd"/>
      <w:r>
        <w:rPr>
          <w:rFonts w:ascii="Proxima Nova" w:eastAsia="Proxima Nova" w:hAnsi="Proxima Nova" w:cs="Proxima Nova"/>
        </w:rPr>
        <w:t xml:space="preserve"> system to drive a certain animal behavior, using a simplified version of electrophysiology and model invertebrate. Students can follow the procedure below, with modifications appropriate for a classroom lab or other learning settings, after developing their own hypotheses, such as when the DCMD neuron would peak in firing frequency when the object approaches the grasshopper’s eye, or how different object sizes and velocities may affect DCMD response.</w:t>
      </w:r>
    </w:p>
    <w:p w14:paraId="2EA81865" w14:textId="77777777" w:rsidR="00834A77" w:rsidRDefault="008C55DE">
      <w:pPr>
        <w:jc w:val="both"/>
      </w:pPr>
      <w:r>
        <w:rPr>
          <w:rFonts w:ascii="Times New Roman" w:eastAsia="Times New Roman" w:hAnsi="Times New Roman" w:cs="Times New Roman"/>
        </w:rPr>
        <w:t xml:space="preserve"> </w:t>
      </w:r>
    </w:p>
    <w:p w14:paraId="01BCAA58" w14:textId="77777777" w:rsidR="00834A77" w:rsidRDefault="008C55DE">
      <w:pPr>
        <w:jc w:val="both"/>
      </w:pPr>
      <w:r>
        <w:rPr>
          <w:rFonts w:ascii="Proxima Nova" w:eastAsia="Proxima Nova" w:hAnsi="Proxima Nova" w:cs="Proxima Nova"/>
          <w:b/>
        </w:rPr>
        <w:t>Procedure:</w:t>
      </w:r>
      <w:r>
        <w:rPr>
          <w:rFonts w:ascii="Proxima Nova" w:eastAsia="Proxima Nova" w:hAnsi="Proxima Nova" w:cs="Proxima Nova"/>
        </w:rPr>
        <w:t xml:space="preserve"> In the SpikeRecorder application, keep the following parameters constant: 10cm distance between the grasshopper’s eye and the iPad and intertrial intervals, ITI, of 45s to reduce habituation of the DCMD response to visual stimuli. Enter required values of choice for S (object radius) and v (object approaching velocity), to begin, we suggest choosing </w:t>
      </w:r>
      <w:ins w:id="46" w:author="Mark Roper" w:date="2017-01-10T08:05:00Z">
        <w:r>
          <w:rPr>
            <w:rFonts w:ascii="Proxima Nova" w:eastAsia="Proxima Nova" w:hAnsi="Proxima Nova" w:cs="Proxima Nova"/>
          </w:rPr>
          <w:t xml:space="preserve">S of </w:t>
        </w:r>
      </w:ins>
      <w:r>
        <w:rPr>
          <w:rFonts w:ascii="Proxima Nova" w:eastAsia="Proxima Nova" w:hAnsi="Proxima Nova" w:cs="Proxima Nova"/>
        </w:rPr>
        <w:t xml:space="preserve">6cm </w:t>
      </w:r>
      <w:del w:id="47" w:author="Mark Roper" w:date="2017-01-10T08:05:00Z">
        <w:r>
          <w:rPr>
            <w:rFonts w:ascii="Proxima Nova" w:eastAsia="Proxima Nova" w:hAnsi="Proxima Nova" w:cs="Proxima Nova"/>
          </w:rPr>
          <w:delText xml:space="preserve">S </w:delText>
        </w:r>
      </w:del>
      <w:r>
        <w:rPr>
          <w:rFonts w:ascii="Proxima Nova" w:eastAsia="Proxima Nova" w:hAnsi="Proxima Nova" w:cs="Proxima Nova"/>
        </w:rPr>
        <w:t xml:space="preserve">and a range of v values (-2, -4, -6, -8m/s). Each combination of S and v should be repeated for 3 simulation trials. Such parameters will create an experiment, approximately 10 minutes in duration, that allows students to observe the differences in DCMD response to objects of the same size but approaching at different velocities. Once the application is set up, check again for the correct iPad positioning and connected cables as described above and press ‘Start’ in the iPad app to begin. Observe the approach of the </w:t>
      </w:r>
      <w:ins w:id="48" w:author="Mark Roper" w:date="2017-01-10T08:06:00Z">
        <w:r>
          <w:rPr>
            <w:rFonts w:ascii="Proxima Nova" w:eastAsia="Proxima Nova" w:hAnsi="Proxima Nova" w:cs="Proxima Nova"/>
          </w:rPr>
          <w:t xml:space="preserve">black </w:t>
        </w:r>
        <w:proofErr w:type="spellStart"/>
        <w:r>
          <w:rPr>
            <w:rFonts w:ascii="Proxima Nova" w:eastAsia="Proxima Nova" w:hAnsi="Proxima Nova" w:cs="Proxima Nova"/>
          </w:rPr>
          <w:t>dots</w:t>
        </w:r>
      </w:ins>
      <w:del w:id="49" w:author="Mark Roper" w:date="2017-01-10T08:06:00Z">
        <w:r>
          <w:rPr>
            <w:rFonts w:ascii="Proxima Nova" w:eastAsia="Proxima Nova" w:hAnsi="Proxima Nova" w:cs="Proxima Nova"/>
          </w:rPr>
          <w:delText xml:space="preserve">circles </w:delText>
        </w:r>
      </w:del>
      <w:r>
        <w:rPr>
          <w:rFonts w:ascii="Proxima Nova" w:eastAsia="Proxima Nova" w:hAnsi="Proxima Nova" w:cs="Proxima Nova"/>
        </w:rPr>
        <w:t>and</w:t>
      </w:r>
      <w:proofErr w:type="spellEnd"/>
      <w:r>
        <w:rPr>
          <w:rFonts w:ascii="Proxima Nova" w:eastAsia="Proxima Nova" w:hAnsi="Proxima Nova" w:cs="Proxima Nova"/>
        </w:rPr>
        <w:t xml:space="preserve"> listen for DCMD spikes in form of popcorn popping sounds through the speakers. </w:t>
      </w:r>
    </w:p>
    <w:p w14:paraId="3DDFA8AB" w14:textId="77777777" w:rsidR="00834A77" w:rsidRDefault="00834A77">
      <w:pPr>
        <w:jc w:val="both"/>
      </w:pPr>
    </w:p>
    <w:p w14:paraId="48567287" w14:textId="77777777" w:rsidR="00834A77" w:rsidRDefault="008C55DE">
      <w:pPr>
        <w:jc w:val="both"/>
      </w:pPr>
      <w:r>
        <w:rPr>
          <w:rFonts w:ascii="Proxima Nova" w:eastAsia="Proxima Nova" w:hAnsi="Proxima Nova" w:cs="Proxima Nova"/>
          <w:i/>
          <w:u w:val="single"/>
        </w:rPr>
        <w:t>Experiment 2: Intertrial Interval Experiments</w:t>
      </w:r>
    </w:p>
    <w:p w14:paraId="37747DAF" w14:textId="77777777" w:rsidR="00834A77" w:rsidRDefault="008C55DE">
      <w:pPr>
        <w:jc w:val="both"/>
      </w:pPr>
      <w:r>
        <w:rPr>
          <w:rFonts w:ascii="Proxima Nova" w:eastAsia="Proxima Nova" w:hAnsi="Proxima Nova" w:cs="Proxima Nova"/>
          <w:b/>
        </w:rPr>
        <w:t xml:space="preserve">Objective: </w:t>
      </w:r>
      <w:r>
        <w:rPr>
          <w:rFonts w:ascii="Proxima Nova" w:eastAsia="Proxima Nova" w:hAnsi="Proxima Nova" w:cs="Proxima Nova"/>
        </w:rPr>
        <w:t xml:space="preserve">In this experiment, students will be exposed to the concept of intertrial intervals (ITIs), often used in behavior studies, such as the literature DCMD experiments (Rind &amp; Simmons, 1992). ITIs, the time between trials, ensure that each trial’s stimulus is distinct and thus the animal would not develop habituation to the presented stimuli, preventing accurate DCMD responses. Instructors can discuss the use of ITIs of at least 40s long used in literature papers (e.g. Rind &amp; Simmons 1992). Students can hypothesize the effect of different ITIs on DCMD activity and subsequently implement this experiment to investigate their predictions, and </w:t>
      </w:r>
      <w:ins w:id="50" w:author="Mark Roper" w:date="2017-01-10T08:08:00Z">
        <w:r>
          <w:rPr>
            <w:rFonts w:ascii="Proxima Nova" w:eastAsia="Proxima Nova" w:hAnsi="Proxima Nova" w:cs="Proxima Nova"/>
          </w:rPr>
          <w:t xml:space="preserve">determine </w:t>
        </w:r>
      </w:ins>
      <w:del w:id="51" w:author="Mark Roper" w:date="2017-01-10T08:08:00Z">
        <w:r>
          <w:rPr>
            <w:rFonts w:ascii="Proxima Nova" w:eastAsia="Proxima Nova" w:hAnsi="Proxima Nova" w:cs="Proxima Nova"/>
          </w:rPr>
          <w:delText xml:space="preserve">find </w:delText>
        </w:r>
      </w:del>
      <w:r>
        <w:rPr>
          <w:rFonts w:ascii="Proxima Nova" w:eastAsia="Proxima Nova" w:hAnsi="Proxima Nova" w:cs="Proxima Nova"/>
        </w:rPr>
        <w:t>a sufficiently long interval to avoid habituation to the stimuli.</w:t>
      </w:r>
    </w:p>
    <w:p w14:paraId="0B0677D9" w14:textId="77777777" w:rsidR="00834A77" w:rsidRDefault="008C55DE">
      <w:pPr>
        <w:jc w:val="both"/>
      </w:pPr>
      <w:r>
        <w:rPr>
          <w:rFonts w:ascii="Times New Roman" w:eastAsia="Times New Roman" w:hAnsi="Times New Roman" w:cs="Times New Roman"/>
        </w:rPr>
        <w:t xml:space="preserve"> </w:t>
      </w:r>
    </w:p>
    <w:p w14:paraId="12306812" w14:textId="77777777" w:rsidR="00834A77" w:rsidRDefault="008C55DE">
      <w:pPr>
        <w:jc w:val="both"/>
      </w:pPr>
      <w:r>
        <w:rPr>
          <w:rFonts w:ascii="Proxima Nova" w:eastAsia="Proxima Nova" w:hAnsi="Proxima Nova" w:cs="Proxima Nova"/>
          <w:b/>
        </w:rPr>
        <w:t>Procedure:</w:t>
      </w:r>
      <w:r>
        <w:rPr>
          <w:rFonts w:ascii="Proxima Nova" w:eastAsia="Proxima Nova" w:hAnsi="Proxima Nova" w:cs="Proxima Nova"/>
        </w:rPr>
        <w:t xml:space="preserve"> With the same setup as Experiment 1, enter parameters to be kept constant in the application: 10cm distance between eye and iPad, chosen number of trials per ITI, and one pair of S and v</w:t>
      </w:r>
      <w:ins w:id="52" w:author="Mark Roper" w:date="2017-01-10T08:08:00Z">
        <w:r>
          <w:rPr>
            <w:rFonts w:ascii="Proxima Nova" w:eastAsia="Proxima Nova" w:hAnsi="Proxima Nova" w:cs="Proxima Nova"/>
          </w:rPr>
          <w:t xml:space="preserve"> values</w:t>
        </w:r>
      </w:ins>
      <w:r>
        <w:rPr>
          <w:rFonts w:ascii="Proxima Nova" w:eastAsia="Proxima Nova" w:hAnsi="Proxima Nova" w:cs="Proxima Nova"/>
        </w:rPr>
        <w:t xml:space="preserve">. We recommend using three ITIs </w:t>
      </w:r>
      <w:ins w:id="53" w:author="Mark Roper" w:date="2017-01-10T08:09:00Z">
        <w:r>
          <w:rPr>
            <w:rFonts w:ascii="Proxima Nova" w:eastAsia="Proxima Nova" w:hAnsi="Proxima Nova" w:cs="Proxima Nova"/>
          </w:rPr>
          <w:t>to produce</w:t>
        </w:r>
      </w:ins>
      <w:del w:id="54" w:author="Mark Roper" w:date="2017-01-10T08:09:00Z">
        <w:r>
          <w:rPr>
            <w:rFonts w:ascii="Proxima Nova" w:eastAsia="Proxima Nova" w:hAnsi="Proxima Nova" w:cs="Proxima Nova"/>
          </w:rPr>
          <w:delText>for visibly</w:delText>
        </w:r>
      </w:del>
      <w:r>
        <w:rPr>
          <w:rFonts w:ascii="Proxima Nova" w:eastAsia="Proxima Nova" w:hAnsi="Proxima Nova" w:cs="Proxima Nova"/>
        </w:rPr>
        <w:t xml:space="preserve"> distinct</w:t>
      </w:r>
      <w:ins w:id="55" w:author="Mark Roper" w:date="2017-01-10T08:09:00Z">
        <w:r>
          <w:rPr>
            <w:rFonts w:ascii="Proxima Nova" w:eastAsia="Proxima Nova" w:hAnsi="Proxima Nova" w:cs="Proxima Nova"/>
          </w:rPr>
          <w:t>ly different</w:t>
        </w:r>
      </w:ins>
      <w:del w:id="56" w:author="Mark Roper" w:date="2017-01-10T08:09:00Z">
        <w:r>
          <w:rPr>
            <w:rFonts w:ascii="Proxima Nova" w:eastAsia="Proxima Nova" w:hAnsi="Proxima Nova" w:cs="Proxima Nova"/>
          </w:rPr>
          <w:delText>ive</w:delText>
        </w:r>
      </w:del>
      <w:r>
        <w:rPr>
          <w:rFonts w:ascii="Proxima Nova" w:eastAsia="Proxima Nova" w:hAnsi="Proxima Nova" w:cs="Proxima Nova"/>
        </w:rPr>
        <w:t xml:space="preserve"> DCMD responses: 45s, 22.5s, and 1s. </w:t>
      </w:r>
    </w:p>
    <w:p w14:paraId="661542C5" w14:textId="77777777" w:rsidR="00834A77" w:rsidRDefault="00834A77">
      <w:pPr>
        <w:jc w:val="both"/>
      </w:pPr>
    </w:p>
    <w:p w14:paraId="58AF5D4D" w14:textId="77777777" w:rsidR="00834A77" w:rsidRDefault="008C55DE">
      <w:pPr>
        <w:jc w:val="both"/>
      </w:pPr>
      <w:r>
        <w:rPr>
          <w:rFonts w:ascii="Proxima Nova" w:eastAsia="Proxima Nova" w:hAnsi="Proxima Nova" w:cs="Proxima Nova"/>
          <w:i/>
          <w:u w:val="single"/>
        </w:rPr>
        <w:t>Experiment 3: Screen Brightness Experiments</w:t>
      </w:r>
    </w:p>
    <w:p w14:paraId="5A9B35BA" w14:textId="77777777" w:rsidR="00834A77" w:rsidRDefault="008C55DE">
      <w:pPr>
        <w:jc w:val="both"/>
      </w:pPr>
      <w:r>
        <w:rPr>
          <w:rFonts w:ascii="Proxima Nova" w:eastAsia="Proxima Nova" w:hAnsi="Proxima Nova" w:cs="Proxima Nova"/>
          <w:b/>
        </w:rPr>
        <w:t xml:space="preserve">Objective: </w:t>
      </w:r>
      <w:r>
        <w:rPr>
          <w:rFonts w:ascii="Proxima Nova" w:eastAsia="Proxima Nova" w:hAnsi="Proxima Nova" w:cs="Proxima Nova"/>
        </w:rPr>
        <w:t>This experiment aims to engage students in further experimental inquiry after they have performed the previous two activities. Here, they can hypothesize and test the effect of screen brightness, which affects the contrast intensity and thus visibility of the black stimuli against the white background, on DCMD response.</w:t>
      </w:r>
    </w:p>
    <w:p w14:paraId="0F6909D9" w14:textId="77777777" w:rsidR="00834A77" w:rsidRDefault="008C55DE">
      <w:pPr>
        <w:jc w:val="both"/>
      </w:pPr>
      <w:r>
        <w:rPr>
          <w:rFonts w:ascii="Times New Roman" w:eastAsia="Times New Roman" w:hAnsi="Times New Roman" w:cs="Times New Roman"/>
        </w:rPr>
        <w:t xml:space="preserve"> </w:t>
      </w:r>
    </w:p>
    <w:p w14:paraId="4BAB852D" w14:textId="77777777" w:rsidR="00834A77" w:rsidRDefault="008C55DE">
      <w:pPr>
        <w:jc w:val="both"/>
      </w:pPr>
      <w:r>
        <w:rPr>
          <w:rFonts w:ascii="Proxima Nova" w:eastAsia="Proxima Nova" w:hAnsi="Proxima Nova" w:cs="Proxima Nova"/>
          <w:b/>
        </w:rPr>
        <w:t xml:space="preserve">Procedure: </w:t>
      </w:r>
      <w:r>
        <w:rPr>
          <w:rFonts w:ascii="Proxima Nova" w:eastAsia="Proxima Nova" w:hAnsi="Proxima Nova" w:cs="Proxima Nova"/>
        </w:rPr>
        <w:t xml:space="preserve">Adjust brightness of the screen in the Settings of the iPad, whose brightness is approximately 425 </w:t>
      </w:r>
      <w:r>
        <w:rPr>
          <w:rFonts w:ascii="Proxima Nova" w:eastAsia="Proxima Nova" w:hAnsi="Proxima Nova" w:cs="Proxima Nova"/>
          <w:highlight w:val="white"/>
        </w:rPr>
        <w:t>cd/m</w:t>
      </w:r>
      <w:r>
        <w:rPr>
          <w:rFonts w:ascii="Proxima Nova" w:eastAsia="Proxima Nova" w:hAnsi="Proxima Nova" w:cs="Proxima Nova"/>
          <w:highlight w:val="white"/>
          <w:vertAlign w:val="superscript"/>
        </w:rPr>
        <w:t>2</w:t>
      </w:r>
      <w:r>
        <w:rPr>
          <w:rFonts w:ascii="Proxima Nova" w:eastAsia="Proxima Nova" w:hAnsi="Proxima Nova" w:cs="Proxima Nova"/>
        </w:rPr>
        <w:t xml:space="preserve"> at maximum and 5 </w:t>
      </w:r>
      <w:r>
        <w:rPr>
          <w:rFonts w:ascii="Proxima Nova" w:eastAsia="Proxima Nova" w:hAnsi="Proxima Nova" w:cs="Proxima Nova"/>
          <w:highlight w:val="white"/>
        </w:rPr>
        <w:t>cd/m</w:t>
      </w:r>
      <w:r>
        <w:rPr>
          <w:rFonts w:ascii="Proxima Nova" w:eastAsia="Proxima Nova" w:hAnsi="Proxima Nova" w:cs="Proxima Nova"/>
          <w:highlight w:val="white"/>
          <w:vertAlign w:val="superscript"/>
        </w:rPr>
        <w:t xml:space="preserve">2 </w:t>
      </w:r>
      <w:r>
        <w:rPr>
          <w:rFonts w:ascii="Proxima Nova" w:eastAsia="Proxima Nova" w:hAnsi="Proxima Nova" w:cs="Proxima Nova"/>
        </w:rPr>
        <w:t>at minimum. Constant parameters include 10cm distance between eye and iPad, 45s ITI, number of trials per brightness level, and one pair of S and v</w:t>
      </w:r>
      <w:ins w:id="57" w:author="Mark Roper" w:date="2017-01-10T08:10:00Z">
        <w:r>
          <w:rPr>
            <w:rFonts w:ascii="Proxima Nova" w:eastAsia="Proxima Nova" w:hAnsi="Proxima Nova" w:cs="Proxima Nova"/>
          </w:rPr>
          <w:t xml:space="preserve"> values</w:t>
        </w:r>
      </w:ins>
      <w:r>
        <w:rPr>
          <w:rFonts w:ascii="Proxima Nova" w:eastAsia="Proxima Nova" w:hAnsi="Proxima Nova" w:cs="Proxima Nova"/>
        </w:rPr>
        <w:t xml:space="preserve">. Students may choose different brightness levels, each is a separate experiment. We recommend </w:t>
      </w:r>
      <w:ins w:id="58" w:author="Mark Roper" w:date="2017-01-10T08:10:00Z">
        <w:r>
          <w:rPr>
            <w:rFonts w:ascii="Proxima Nova" w:eastAsia="Proxima Nova" w:hAnsi="Proxima Nova" w:cs="Proxima Nova"/>
          </w:rPr>
          <w:t xml:space="preserve">initially </w:t>
        </w:r>
      </w:ins>
      <w:r>
        <w:rPr>
          <w:rFonts w:ascii="Proxima Nova" w:eastAsia="Proxima Nova" w:hAnsi="Proxima Nova" w:cs="Proxima Nova"/>
        </w:rPr>
        <w:t xml:space="preserve">observing the effects of the maximum and minimum </w:t>
      </w:r>
      <w:ins w:id="59" w:author="Mark Roper" w:date="2017-01-10T08:11:00Z">
        <w:r>
          <w:rPr>
            <w:rFonts w:ascii="Proxima Nova" w:eastAsia="Proxima Nova" w:hAnsi="Proxima Nova" w:cs="Proxima Nova"/>
          </w:rPr>
          <w:t xml:space="preserve">screen </w:t>
        </w:r>
        <w:proofErr w:type="spellStart"/>
        <w:r>
          <w:rPr>
            <w:rFonts w:ascii="Proxima Nova" w:eastAsia="Proxima Nova" w:hAnsi="Proxima Nova" w:cs="Proxima Nova"/>
          </w:rPr>
          <w:t>brightnesses</w:t>
        </w:r>
        <w:proofErr w:type="spellEnd"/>
        <w:r>
          <w:rPr>
            <w:rFonts w:ascii="Proxima Nova" w:eastAsia="Proxima Nova" w:hAnsi="Proxima Nova" w:cs="Proxima Nova"/>
          </w:rPr>
          <w:t xml:space="preserve"> </w:t>
        </w:r>
      </w:ins>
      <w:commentRangeStart w:id="60"/>
      <w:commentRangeStart w:id="61"/>
      <w:r>
        <w:rPr>
          <w:rFonts w:ascii="Proxima Nova" w:eastAsia="Proxima Nova" w:hAnsi="Proxima Nova" w:cs="Proxima Nova"/>
        </w:rPr>
        <w:t>(</w:t>
      </w:r>
      <w:ins w:id="62" w:author="Mark Roper" w:date="2017-01-10T08:11:00Z">
        <w:r>
          <w:rPr>
            <w:rFonts w:ascii="Proxima Nova" w:eastAsia="Proxima Nova" w:hAnsi="Proxima Nova" w:cs="Proxima Nova"/>
          </w:rPr>
          <w:t xml:space="preserve">the </w:t>
        </w:r>
      </w:ins>
      <w:r>
        <w:rPr>
          <w:rFonts w:ascii="Proxima Nova" w:eastAsia="Proxima Nova" w:hAnsi="Proxima Nova" w:cs="Proxima Nova"/>
        </w:rPr>
        <w:t>iPad screen will not be completely black at the minimum setting, but very dim)</w:t>
      </w:r>
      <w:commentRangeEnd w:id="60"/>
      <w:del w:id="63" w:author="Mark Roper" w:date="2017-01-10T08:11:00Z">
        <w:r>
          <w:commentReference w:id="60"/>
        </w:r>
        <w:commentRangeEnd w:id="61"/>
        <w:r>
          <w:commentReference w:id="61"/>
        </w:r>
        <w:r>
          <w:rPr>
            <w:rFonts w:ascii="Proxima Nova" w:eastAsia="Proxima Nova" w:hAnsi="Proxima Nova" w:cs="Proxima Nova"/>
          </w:rPr>
          <w:delText xml:space="preserve"> levels to begin</w:delText>
        </w:r>
      </w:del>
      <w:r>
        <w:rPr>
          <w:rFonts w:ascii="Proxima Nova" w:eastAsia="Proxima Nova" w:hAnsi="Proxima Nova" w:cs="Proxima Nova"/>
        </w:rPr>
        <w:t xml:space="preserve">. </w:t>
      </w:r>
    </w:p>
    <w:p w14:paraId="0E20E3CC" w14:textId="77777777" w:rsidR="00834A77" w:rsidRDefault="00834A77">
      <w:pPr>
        <w:jc w:val="both"/>
      </w:pPr>
    </w:p>
    <w:p w14:paraId="1ECFB16C" w14:textId="77777777" w:rsidR="00834A77" w:rsidRDefault="008C55DE">
      <w:pPr>
        <w:jc w:val="both"/>
      </w:pPr>
      <w:r>
        <w:rPr>
          <w:rFonts w:ascii="Proxima Nova" w:eastAsia="Proxima Nova" w:hAnsi="Proxima Nova" w:cs="Proxima Nova"/>
          <w:i/>
          <w:u w:val="single"/>
        </w:rPr>
        <w:t>Data Analysis</w:t>
      </w:r>
    </w:p>
    <w:p w14:paraId="20D64B70" w14:textId="77777777" w:rsidR="00834A77" w:rsidRDefault="008C55DE">
      <w:pPr>
        <w:jc w:val="both"/>
      </w:pPr>
      <w:r>
        <w:rPr>
          <w:rFonts w:ascii="Proxima Nova" w:eastAsia="Proxima Nova" w:hAnsi="Proxima Nova" w:cs="Proxima Nova"/>
        </w:rPr>
        <w:t xml:space="preserve">The SpikeRecorder app includes data analysis and visualization functionality. DCMD activity </w:t>
      </w:r>
      <w:commentRangeStart w:id="64"/>
      <w:r>
        <w:rPr>
          <w:rFonts w:ascii="Proxima Nova" w:eastAsia="Proxima Nova" w:hAnsi="Proxima Nova" w:cs="Proxima Nova"/>
        </w:rPr>
        <w:t>in conjunction</w:t>
      </w:r>
      <w:commentRangeEnd w:id="64"/>
      <w:r>
        <w:commentReference w:id="64"/>
      </w:r>
      <w:r>
        <w:rPr>
          <w:rFonts w:ascii="Proxima Nova" w:eastAsia="Proxima Nova" w:hAnsi="Proxima Nova" w:cs="Proxima Nova"/>
        </w:rPr>
        <w:t xml:space="preserve"> with change in angular size of the visual stimulus over time can be visualized in </w:t>
      </w:r>
      <w:commentRangeStart w:id="65"/>
      <w:commentRangeStart w:id="66"/>
      <w:r>
        <w:rPr>
          <w:rFonts w:ascii="Proxima Nova" w:eastAsia="Proxima Nova" w:hAnsi="Proxima Nova" w:cs="Proxima Nova"/>
        </w:rPr>
        <w:t>perievent histograms</w:t>
      </w:r>
      <w:commentRangeEnd w:id="65"/>
      <w:r>
        <w:commentReference w:id="65"/>
      </w:r>
      <w:commentRangeEnd w:id="66"/>
      <w:r>
        <w:commentReference w:id="66"/>
      </w:r>
      <w:r>
        <w:rPr>
          <w:rFonts w:ascii="Proxima Nova" w:eastAsia="Proxima Nova" w:hAnsi="Proxima Nova" w:cs="Proxima Nova"/>
        </w:rPr>
        <w:t xml:space="preserve"> and raster plots, with time </w:t>
      </w:r>
      <w:ins w:id="67" w:author="Mark Roper" w:date="2017-01-10T08:13:00Z">
        <w:r>
          <w:rPr>
            <w:rFonts w:ascii="Proxima Nova" w:eastAsia="Proxima Nova" w:hAnsi="Proxima Nova" w:cs="Proxima Nova"/>
          </w:rPr>
          <w:t>of collision</w:t>
        </w:r>
        <w:del w:id="68" w:author="Mark Roper" w:date="2017-01-10T08:13:00Z">
          <w:r>
            <w:rPr>
              <w:rFonts w:ascii="Proxima Nova" w:eastAsia="Proxima Nova" w:hAnsi="Proxima Nova" w:cs="Proxima Nova"/>
            </w:rPr>
            <w:delText>of</w:delText>
          </w:r>
        </w:del>
      </w:ins>
      <w:del w:id="69" w:author="Mark Roper" w:date="2017-01-10T08:13:00Z">
        <w:r>
          <w:rPr>
            <w:rFonts w:ascii="Proxima Nova" w:eastAsia="Proxima Nova" w:hAnsi="Proxima Nova" w:cs="Proxima Nova"/>
          </w:rPr>
          <w:delText>to collision</w:delText>
        </w:r>
      </w:del>
      <w:r>
        <w:rPr>
          <w:rFonts w:ascii="Proxima Nova" w:eastAsia="Proxima Nova" w:hAnsi="Proxima Nova" w:cs="Proxima Nova"/>
        </w:rPr>
        <w:t xml:space="preserve"> defined as </w:t>
      </w:r>
      <w:ins w:id="70" w:author="Mark Roper" w:date="2017-01-10T08:13:00Z">
        <w:r>
          <w:rPr>
            <w:rFonts w:ascii="Proxima Nova" w:eastAsia="Proxima Nova" w:hAnsi="Proxima Nova" w:cs="Proxima Nova"/>
          </w:rPr>
          <w:t xml:space="preserve">the </w:t>
        </w:r>
      </w:ins>
      <w:r>
        <w:rPr>
          <w:rFonts w:ascii="Proxima Nova" w:eastAsia="Proxima Nova" w:hAnsi="Proxima Nova" w:cs="Proxima Nova"/>
        </w:rPr>
        <w:t>0 second</w:t>
      </w:r>
      <w:del w:id="71" w:author="Mark Roper" w:date="2017-01-10T08:13:00Z">
        <w:r>
          <w:rPr>
            <w:rFonts w:ascii="Proxima Nova" w:eastAsia="Proxima Nova" w:hAnsi="Proxima Nova" w:cs="Proxima Nova"/>
          </w:rPr>
          <w:delText>s</w:delText>
        </w:r>
      </w:del>
      <w:ins w:id="72" w:author="Mark Roper" w:date="2017-01-10T08:13:00Z">
        <w:r>
          <w:rPr>
            <w:rFonts w:ascii="Proxima Nova" w:eastAsia="Proxima Nova" w:hAnsi="Proxima Nova" w:cs="Proxima Nova"/>
          </w:rPr>
          <w:t xml:space="preserve"> point</w:t>
        </w:r>
      </w:ins>
      <w:r>
        <w:rPr>
          <w:rFonts w:ascii="Proxima Nova" w:eastAsia="Proxima Nova" w:hAnsi="Proxima Nova" w:cs="Proxima Nova"/>
        </w:rPr>
        <w:t xml:space="preserve">. Students may save the data graphs from the app and engage with the biostatistics as a post-lab </w:t>
      </w:r>
      <w:commentRangeStart w:id="73"/>
      <w:commentRangeStart w:id="74"/>
      <w:r>
        <w:rPr>
          <w:rFonts w:ascii="Proxima Nova" w:eastAsia="Proxima Nova" w:hAnsi="Proxima Nova" w:cs="Proxima Nova"/>
        </w:rPr>
        <w:t>assignmen</w:t>
      </w:r>
      <w:commentRangeEnd w:id="73"/>
      <w:r>
        <w:commentReference w:id="73"/>
      </w:r>
      <w:commentRangeEnd w:id="74"/>
      <w:r>
        <w:commentReference w:id="74"/>
      </w:r>
      <w:r>
        <w:rPr>
          <w:rFonts w:ascii="Proxima Nova" w:eastAsia="Proxima Nova" w:hAnsi="Proxima Nova" w:cs="Proxima Nova"/>
        </w:rPr>
        <w:t xml:space="preserve">t. </w:t>
      </w:r>
    </w:p>
    <w:p w14:paraId="5818BAF0" w14:textId="77777777" w:rsidR="00834A77" w:rsidRDefault="008C55DE">
      <w:pPr>
        <w:jc w:val="both"/>
      </w:pPr>
      <w:r>
        <w:rPr>
          <w:rFonts w:ascii="Times New Roman" w:eastAsia="Times New Roman" w:hAnsi="Times New Roman" w:cs="Times New Roman"/>
        </w:rPr>
        <w:t xml:space="preserve"> </w:t>
      </w:r>
    </w:p>
    <w:p w14:paraId="47C86C51" w14:textId="77777777" w:rsidR="00834A77" w:rsidRDefault="008C55DE">
      <w:pPr>
        <w:jc w:val="both"/>
      </w:pPr>
      <w:commentRangeStart w:id="75"/>
      <w:commentRangeStart w:id="76"/>
      <w:r>
        <w:rPr>
          <w:rFonts w:ascii="Proxima Nova" w:eastAsia="Proxima Nova" w:hAnsi="Proxima Nova" w:cs="Proxima Nova"/>
        </w:rPr>
        <w:t>For more in-depth analysis, data, recorded and contained within the SpikeRecorder application can be exported to JSON files, which can then be imported into MatLab (</w:t>
      </w:r>
      <w:proofErr w:type="spellStart"/>
      <w:r>
        <w:rPr>
          <w:rFonts w:ascii="Proxima Nova" w:eastAsia="Proxima Nova" w:hAnsi="Proxima Nova" w:cs="Proxima Nova"/>
        </w:rPr>
        <w:t>MathWorks</w:t>
      </w:r>
      <w:proofErr w:type="spellEnd"/>
      <w:r>
        <w:rPr>
          <w:rFonts w:ascii="Proxima Nova" w:eastAsia="Proxima Nova" w:hAnsi="Proxima Nova" w:cs="Proxima Nova"/>
        </w:rPr>
        <w:t xml:space="preserve">, Inc.) using the open-source </w:t>
      </w:r>
      <w:proofErr w:type="spellStart"/>
      <w:r>
        <w:rPr>
          <w:rFonts w:ascii="Proxima Nova" w:eastAsia="Proxima Nova" w:hAnsi="Proxima Nova" w:cs="Proxima Nova"/>
        </w:rPr>
        <w:t>JSONlab</w:t>
      </w:r>
      <w:proofErr w:type="spellEnd"/>
      <w:r>
        <w:rPr>
          <w:rFonts w:ascii="Proxima Nova" w:eastAsia="Proxima Nova" w:hAnsi="Proxima Nova" w:cs="Proxima Nova"/>
        </w:rPr>
        <w:t xml:space="preserve"> toolbox. The MatLab code files are </w:t>
      </w:r>
      <w:ins w:id="77" w:author="Mark Roper" w:date="2017-01-10T08:14:00Z">
        <w:r>
          <w:rPr>
            <w:rFonts w:ascii="Proxima Nova" w:eastAsia="Proxima Nova" w:hAnsi="Proxima Nova" w:cs="Proxima Nova"/>
          </w:rPr>
          <w:t xml:space="preserve">available for </w:t>
        </w:r>
      </w:ins>
      <w:r>
        <w:rPr>
          <w:rFonts w:ascii="Proxima Nova" w:eastAsia="Proxima Nova" w:hAnsi="Proxima Nova" w:cs="Proxima Nova"/>
        </w:rPr>
        <w:t>download</w:t>
      </w:r>
      <w:del w:id="78" w:author="Mark Roper" w:date="2017-01-10T08:14:00Z">
        <w:r>
          <w:rPr>
            <w:rFonts w:ascii="Proxima Nova" w:eastAsia="Proxima Nova" w:hAnsi="Proxima Nova" w:cs="Proxima Nova"/>
          </w:rPr>
          <w:delText>able</w:delText>
        </w:r>
      </w:del>
      <w:r>
        <w:rPr>
          <w:rFonts w:ascii="Proxima Nova" w:eastAsia="Proxima Nova" w:hAnsi="Proxima Nova" w:cs="Proxima Nova"/>
        </w:rPr>
        <w:t xml:space="preserve"> from </w:t>
      </w:r>
      <w:ins w:id="79" w:author="Mark Roper" w:date="2017-01-10T08:14:00Z">
        <w:r>
          <w:rPr>
            <w:rFonts w:ascii="Proxima Nova" w:eastAsia="Proxima Nova" w:hAnsi="Proxima Nova" w:cs="Proxima Nova"/>
          </w:rPr>
          <w:t xml:space="preserve">the </w:t>
        </w:r>
      </w:ins>
      <w:r>
        <w:rPr>
          <w:rFonts w:ascii="Proxima Nova" w:eastAsia="Proxima Nova" w:hAnsi="Proxima Nova" w:cs="Proxima Nova"/>
        </w:rPr>
        <w:t>Backyard Brains website. A database of the experimental data (recording and spike timestamps, stimulus angles, time of collision) will be created</w:t>
      </w:r>
      <w:ins w:id="80" w:author="Mark Roper" w:date="2017-01-10T08:14:00Z">
        <w:r>
          <w:rPr>
            <w:rFonts w:ascii="Proxima Nova" w:eastAsia="Proxima Nova" w:hAnsi="Proxima Nova" w:cs="Proxima Nova"/>
          </w:rPr>
          <w:t xml:space="preserve"> by the code</w:t>
        </w:r>
      </w:ins>
      <w:r>
        <w:rPr>
          <w:rFonts w:ascii="Proxima Nova" w:eastAsia="Proxima Nova" w:hAnsi="Proxima Nova" w:cs="Proxima Nova"/>
        </w:rPr>
        <w:t xml:space="preserve">. Perievent time histograms and raster plots can </w:t>
      </w:r>
      <w:ins w:id="81" w:author="Mark Roper" w:date="2017-01-10T08:15:00Z">
        <w:r>
          <w:rPr>
            <w:rFonts w:ascii="Proxima Nova" w:eastAsia="Proxima Nova" w:hAnsi="Proxima Nova" w:cs="Proxima Nova"/>
          </w:rPr>
          <w:t xml:space="preserve">then </w:t>
        </w:r>
      </w:ins>
      <w:r>
        <w:rPr>
          <w:rFonts w:ascii="Proxima Nova" w:eastAsia="Proxima Nova" w:hAnsi="Proxima Nova" w:cs="Proxima Nova"/>
        </w:rPr>
        <w:t xml:space="preserve">be plotted to visualize firing rate and timing of spikes in relation to stimulus.  </w:t>
      </w:r>
      <w:commentRangeEnd w:id="75"/>
      <w:r>
        <w:commentReference w:id="75"/>
      </w:r>
      <w:commentRangeEnd w:id="76"/>
      <w:r>
        <w:commentReference w:id="76"/>
      </w:r>
    </w:p>
    <w:p w14:paraId="6EF0452D" w14:textId="77777777" w:rsidR="00834A77" w:rsidRDefault="00834A77">
      <w:pPr>
        <w:jc w:val="both"/>
      </w:pPr>
    </w:p>
    <w:p w14:paraId="129AC2D1" w14:textId="77777777" w:rsidR="00834A77" w:rsidRDefault="008C55DE">
      <w:pPr>
        <w:jc w:val="both"/>
      </w:pPr>
      <w:commentRangeStart w:id="82"/>
      <w:r>
        <w:rPr>
          <w:rFonts w:ascii="Proxima Nova" w:eastAsia="Proxima Nova" w:hAnsi="Proxima Nova" w:cs="Proxima Nova"/>
          <w:i/>
          <w:u w:val="single"/>
        </w:rPr>
        <w:t>Student Laboratory &amp; Evaluation</w:t>
      </w:r>
      <w:commentRangeEnd w:id="82"/>
      <w:r>
        <w:commentReference w:id="82"/>
      </w:r>
    </w:p>
    <w:p w14:paraId="56307BF4" w14:textId="77777777" w:rsidR="00834A77" w:rsidRDefault="008C55DE">
      <w:pPr>
        <w:jc w:val="both"/>
      </w:pPr>
      <w:r>
        <w:rPr>
          <w:rFonts w:ascii="Proxima Nova" w:eastAsia="Proxima Nova" w:hAnsi="Proxima Nova" w:cs="Proxima Nova"/>
        </w:rPr>
        <w:t xml:space="preserve">During the Fall 2016 semester, students in the Molecular and Cellular Biology 81 course taught by David Cox at Harvard University participated in a </w:t>
      </w:r>
      <w:commentRangeStart w:id="83"/>
      <w:r>
        <w:rPr>
          <w:rFonts w:ascii="Proxima Nova" w:eastAsia="Proxima Nova" w:hAnsi="Proxima Nova" w:cs="Proxima Nova"/>
        </w:rPr>
        <w:t>classroom laboratory</w:t>
      </w:r>
      <w:commentRangeEnd w:id="83"/>
      <w:r>
        <w:commentReference w:id="83"/>
      </w:r>
      <w:r>
        <w:rPr>
          <w:rFonts w:ascii="Proxima Nova" w:eastAsia="Proxima Nova" w:hAnsi="Proxima Nova" w:cs="Proxima Nova"/>
        </w:rPr>
        <w:t xml:space="preserve"> performing the first experiment</w:t>
      </w:r>
      <w:ins w:id="84" w:author="Mark Roper" w:date="2017-01-10T08:16:00Z">
        <w:r>
          <w:rPr>
            <w:rFonts w:ascii="Proxima Nova" w:eastAsia="Proxima Nova" w:hAnsi="Proxima Nova" w:cs="Proxima Nova"/>
          </w:rPr>
          <w:t>,</w:t>
        </w:r>
      </w:ins>
      <w:r>
        <w:rPr>
          <w:rFonts w:ascii="Proxima Nova" w:eastAsia="Proxima Nova" w:hAnsi="Proxima Nova" w:cs="Proxima Nova"/>
        </w:rPr>
        <w:t xml:space="preserve"> as described above. Students were sent an online survey a week after the lab to rate the effectiveness of the various aspects of the experiment, such as the ease of the grasshopper preparation and whether the lab section improved the students’ understanding of the use of electrophysiology to study brains and behavior. The answers were on the scale of ‘1=Strongly agree’ to ‘5=Strongly disagree.’ The overall rating at the end of the survey asked students to rate the whole lab as ‘1=Terrible’ to ‘10=Excellent.’ The last question asked students for ideas for improvements. </w:t>
      </w:r>
    </w:p>
    <w:p w14:paraId="1D102A0B" w14:textId="77777777" w:rsidR="00834A77" w:rsidRDefault="00834A77">
      <w:pPr>
        <w:jc w:val="both"/>
      </w:pPr>
    </w:p>
    <w:p w14:paraId="102998C7" w14:textId="77777777" w:rsidR="00834A77" w:rsidRDefault="008C55DE">
      <w:pPr>
        <w:jc w:val="both"/>
      </w:pPr>
      <w:r>
        <w:rPr>
          <w:rFonts w:ascii="Proxima Nova" w:eastAsia="Proxima Nova" w:hAnsi="Proxima Nova" w:cs="Proxima Nova"/>
          <w:b/>
          <w:sz w:val="48"/>
          <w:szCs w:val="48"/>
        </w:rPr>
        <w:t>Results</w:t>
      </w:r>
    </w:p>
    <w:p w14:paraId="26D6C749" w14:textId="77777777" w:rsidR="00834A77" w:rsidRDefault="008C55DE">
      <w:pPr>
        <w:jc w:val="both"/>
      </w:pPr>
      <w:r>
        <w:rPr>
          <w:rFonts w:ascii="Proxima Nova" w:eastAsia="Proxima Nova" w:hAnsi="Proxima Nova" w:cs="Proxima Nova"/>
          <w:i/>
          <w:u w:val="single"/>
        </w:rPr>
        <w:t>Technical considerations</w:t>
      </w:r>
    </w:p>
    <w:p w14:paraId="18A80FD1" w14:textId="77777777" w:rsidR="00834A77" w:rsidRDefault="008C55DE">
      <w:pPr>
        <w:jc w:val="both"/>
      </w:pPr>
      <w:r>
        <w:rPr>
          <w:rFonts w:ascii="Proxima Nova" w:eastAsia="Proxima Nova" w:hAnsi="Proxima Nova" w:cs="Proxima Nova"/>
        </w:rPr>
        <w:t>To confirm that the SpikeRecorder accurately records the simulated time of collision, we performed tests to check for the synchronization between the recorded and simulated time of collision (0s on the perievent and raster plots, Fig. 5).</w:t>
      </w:r>
    </w:p>
    <w:p w14:paraId="027385AB" w14:textId="77777777" w:rsidR="00834A77" w:rsidRDefault="008C55DE">
      <w:pPr>
        <w:jc w:val="both"/>
      </w:pPr>
      <w:r>
        <w:rPr>
          <w:rFonts w:ascii="Times New Roman" w:eastAsia="Times New Roman" w:hAnsi="Times New Roman" w:cs="Times New Roman"/>
        </w:rPr>
        <w:t xml:space="preserve"> </w:t>
      </w:r>
    </w:p>
    <w:p w14:paraId="24DBA233" w14:textId="77777777" w:rsidR="00834A77" w:rsidRDefault="008C55DE">
      <w:pPr>
        <w:jc w:val="both"/>
      </w:pPr>
      <w:r>
        <w:rPr>
          <w:rFonts w:ascii="Proxima Nova" w:eastAsia="Proxima Nova" w:hAnsi="Proxima Nova" w:cs="Proxima Nova"/>
        </w:rPr>
        <w:t>First, the refresh rate of the iPad screen was measured. A 5mm phototransistor (</w:t>
      </w:r>
      <w:proofErr w:type="spellStart"/>
      <w:r>
        <w:rPr>
          <w:rFonts w:ascii="Proxima Nova" w:eastAsia="Proxima Nova" w:hAnsi="Proxima Nova" w:cs="Proxima Nova"/>
        </w:rPr>
        <w:t>EverLight</w:t>
      </w:r>
      <w:proofErr w:type="spellEnd"/>
      <w:r>
        <w:rPr>
          <w:rFonts w:ascii="Proxima Nova" w:eastAsia="Proxima Nova" w:hAnsi="Proxima Nova" w:cs="Proxima Nova"/>
        </w:rPr>
        <w:t xml:space="preserve">, PT334-6C model) was placed 10cm from the screen, to ensure that it would get light from the whole screen, and a single trial of the approaching stimulus (S: 6cm, v: -2m/s, at maximum screen brightness) was run. The recording output of the phototransistor was observed on an oscilloscope (Tektronix, TDS2000 model). The duration of one frame was 16.8ms, corresponding to 60Hz refresh rate (60 frames per sec) of the iPad screen. Trials with stimuli of various speeds were completed. We then calculated the delay between the recorded time of collision on the software and the actual time when the stimulus filled up the whole iPad screen for each S and v parameter (see above). A delay of up to 60ms for the fastest stimuli (e.g. velocities of -6 and -8m/s) was recorded. This result does not have a significant effect on DCMD response recordings, as data visualized in Fig. 5 to 7 show results in accordance with literature findings. But this delay issue is still </w:t>
      </w:r>
      <w:proofErr w:type="gramStart"/>
      <w:r>
        <w:rPr>
          <w:rFonts w:ascii="Proxima Nova" w:eastAsia="Proxima Nova" w:hAnsi="Proxima Nova" w:cs="Proxima Nova"/>
        </w:rPr>
        <w:t>taken into account</w:t>
      </w:r>
      <w:proofErr w:type="gramEnd"/>
      <w:r>
        <w:rPr>
          <w:rFonts w:ascii="Proxima Nova" w:eastAsia="Proxima Nova" w:hAnsi="Proxima Nova" w:cs="Proxima Nova"/>
        </w:rPr>
        <w:t xml:space="preserve"> when determining the accuracy of future experimental results and for future improvements to the app. </w:t>
      </w:r>
    </w:p>
    <w:p w14:paraId="18EA5766" w14:textId="77777777" w:rsidR="00834A77" w:rsidRDefault="008C55DE">
      <w:pPr>
        <w:jc w:val="both"/>
      </w:pPr>
      <w:r>
        <w:rPr>
          <w:rFonts w:ascii="Proxima Nova" w:eastAsia="Proxima Nova" w:hAnsi="Proxima Nova" w:cs="Proxima Nova"/>
          <w:i/>
          <w:u w:val="single"/>
        </w:rPr>
        <w:t>Animals</w:t>
      </w:r>
    </w:p>
    <w:p w14:paraId="71279880" w14:textId="77777777" w:rsidR="00834A77" w:rsidRDefault="008C55DE">
      <w:pPr>
        <w:jc w:val="both"/>
      </w:pPr>
      <w:r>
        <w:rPr>
          <w:rFonts w:ascii="Proxima Nova" w:eastAsia="Proxima Nova" w:hAnsi="Proxima Nova" w:cs="Proxima Nova"/>
        </w:rPr>
        <w:t xml:space="preserve">We performed the three experiments above-described to verify the efficacy of our equipment and to refine the protocol, as well as provide results as points of reference. In our experiments, due to dependence on local </w:t>
      </w:r>
      <w:r>
        <w:rPr>
          <w:rFonts w:ascii="Proxima Nova" w:eastAsia="Proxima Nova" w:hAnsi="Proxima Nova" w:cs="Proxima Nova"/>
        </w:rPr>
        <w:lastRenderedPageBreak/>
        <w:t>availability and catching abilities, both adult and nymph, male and female, grasshoppers (</w:t>
      </w:r>
      <w:proofErr w:type="spellStart"/>
      <w:r>
        <w:rPr>
          <w:rFonts w:ascii="Proxima Nova" w:eastAsia="Proxima Nova" w:hAnsi="Proxima Nova" w:cs="Proxima Nova"/>
          <w:i/>
        </w:rPr>
        <w:t>Melanoplus</w:t>
      </w:r>
      <w:proofErr w:type="spellEnd"/>
      <w:r>
        <w:rPr>
          <w:rFonts w:ascii="Proxima Nova" w:eastAsia="Proxima Nova" w:hAnsi="Proxima Nova" w:cs="Proxima Nova"/>
          <w:i/>
        </w:rPr>
        <w:t xml:space="preserve"> </w:t>
      </w:r>
      <w:proofErr w:type="spellStart"/>
      <w:r>
        <w:rPr>
          <w:rFonts w:ascii="Proxima Nova" w:eastAsia="Proxima Nova" w:hAnsi="Proxima Nova" w:cs="Proxima Nova"/>
          <w:i/>
        </w:rPr>
        <w:t>femurrubrum</w:t>
      </w:r>
      <w:proofErr w:type="spellEnd"/>
      <w:r>
        <w:rPr>
          <w:rFonts w:ascii="Proxima Nova" w:eastAsia="Proxima Nova" w:hAnsi="Proxima Nova" w:cs="Proxima Nova"/>
        </w:rPr>
        <w:t xml:space="preserve"> and </w:t>
      </w:r>
      <w:proofErr w:type="spellStart"/>
      <w:r>
        <w:rPr>
          <w:rFonts w:ascii="Proxima Nova" w:eastAsia="Proxima Nova" w:hAnsi="Proxima Nova" w:cs="Proxima Nova"/>
          <w:i/>
        </w:rPr>
        <w:t>Melanoplus</w:t>
      </w:r>
      <w:proofErr w:type="spellEnd"/>
      <w:r>
        <w:rPr>
          <w:rFonts w:ascii="Proxima Nova" w:eastAsia="Proxima Nova" w:hAnsi="Proxima Nova" w:cs="Proxima Nova"/>
          <w:i/>
        </w:rPr>
        <w:t xml:space="preserve"> </w:t>
      </w:r>
      <w:proofErr w:type="spellStart"/>
      <w:r>
        <w:rPr>
          <w:rFonts w:ascii="Proxima Nova" w:eastAsia="Proxima Nova" w:hAnsi="Proxima Nova" w:cs="Proxima Nova"/>
          <w:i/>
        </w:rPr>
        <w:t>differentialis</w:t>
      </w:r>
      <w:proofErr w:type="spellEnd"/>
      <w:r>
        <w:rPr>
          <w:rFonts w:ascii="Proxima Nova" w:eastAsia="Proxima Nova" w:hAnsi="Proxima Nova" w:cs="Proxima Nova"/>
        </w:rPr>
        <w:t>) were caught in Nichols Arboretum, MI, USA, in June and July 2016. The animals were refrigerated (average temperature 3ºC) until the experiments (average 4 days).</w:t>
      </w:r>
    </w:p>
    <w:p w14:paraId="17126C66" w14:textId="77777777" w:rsidR="00834A77" w:rsidRDefault="008C55DE">
      <w:pPr>
        <w:jc w:val="both"/>
      </w:pPr>
      <w:r>
        <w:rPr>
          <w:rFonts w:ascii="Times New Roman" w:eastAsia="Times New Roman" w:hAnsi="Times New Roman" w:cs="Times New Roman"/>
        </w:rPr>
        <w:t xml:space="preserve"> </w:t>
      </w:r>
    </w:p>
    <w:p w14:paraId="38D54F4F" w14:textId="77777777" w:rsidR="00834A77" w:rsidRDefault="008C55DE">
      <w:pPr>
        <w:jc w:val="both"/>
      </w:pPr>
      <w:r>
        <w:rPr>
          <w:rFonts w:ascii="Proxima Nova" w:eastAsia="Proxima Nova" w:hAnsi="Proxima Nova" w:cs="Proxima Nova"/>
          <w:i/>
          <w:u w:val="single"/>
        </w:rPr>
        <w:t>Experiment 1: DCMD response to simulated approaching stimuli</w:t>
      </w:r>
    </w:p>
    <w:p w14:paraId="6A5063C3" w14:textId="77777777" w:rsidR="00834A77" w:rsidRDefault="008C55DE">
      <w:pPr>
        <w:jc w:val="both"/>
      </w:pPr>
      <w:r>
        <w:rPr>
          <w:rFonts w:ascii="Proxima Nova" w:eastAsia="Proxima Nova" w:hAnsi="Proxima Nova" w:cs="Proxima Nova"/>
        </w:rPr>
        <w:t xml:space="preserve">In this replication of literature DCMD studies by Rind &amp; Simmons (1992) and Hatsopoulos et al. (1995), 19 grasshoppers were tested and 11, whose recordings were complete and not plagued by disruptions such as excessive noise and </w:t>
      </w:r>
      <w:commentRangeStart w:id="85"/>
      <w:commentRangeStart w:id="86"/>
      <w:r>
        <w:rPr>
          <w:rFonts w:ascii="Proxima Nova" w:eastAsia="Proxima Nova" w:hAnsi="Proxima Nova" w:cs="Proxima Nova"/>
        </w:rPr>
        <w:t xml:space="preserve">death </w:t>
      </w:r>
      <w:commentRangeEnd w:id="85"/>
      <w:r>
        <w:commentReference w:id="85"/>
      </w:r>
      <w:commentRangeEnd w:id="86"/>
      <w:r>
        <w:commentReference w:id="86"/>
      </w:r>
      <w:r>
        <w:rPr>
          <w:rFonts w:ascii="Proxima Nova" w:eastAsia="Proxima Nova" w:hAnsi="Proxima Nova" w:cs="Proxima Nova"/>
        </w:rPr>
        <w:t>of the insects during the experiments, were selected for analysis. Each grasshopper was individually exposed to visual stimuli on the iPad while the SpikeRecorder application recorded DCMD activity amplified by the SpikerBox. Stimuli approach the grasshopper’s eye on a direct collision course. Parameters kept constant across all DCMD experiments were: 10cm distance between the grasshopper’s eye and the iPad; 16 trials per pair of S and v; and intertrial intervals, ITI, of 45s to reduce habituation of the DCMD response to visual stimuli. Each stimulus is a pair of S (6 and 8cm) and v (-2, -4, -6, -8m/s). Initially, two separate experiments of stimuli with constant S and varying v were performed on the same grasshopper. However, to prevent the effect of habituation of the DCMD to the stimuli presented later in a second experiment, the SpikeRecorder application was modified to pseudo-randomly present stimuli of varying S and v throughout a continuous experiment of approximately 2 hours, 128 trials. Because we were not limited to a classroom timescale, we allowed the experiments to run longer than the amount of trials suggested in Methods to obtain more data for analysis. Students may set up a similar, longer experimental session if desired.</w:t>
      </w:r>
    </w:p>
    <w:p w14:paraId="2910166B" w14:textId="77777777" w:rsidR="00834A77" w:rsidRDefault="00834A77">
      <w:pPr>
        <w:jc w:val="both"/>
      </w:pPr>
    </w:p>
    <w:p w14:paraId="6938D3E5" w14:textId="77777777" w:rsidR="00834A77" w:rsidRDefault="008C55DE">
      <w:pPr>
        <w:jc w:val="both"/>
      </w:pPr>
      <w:r>
        <w:rPr>
          <w:rFonts w:ascii="Proxima Nova" w:eastAsia="Proxima Nova" w:hAnsi="Proxima Nova" w:cs="Proxima Nova"/>
        </w:rPr>
        <w:t xml:space="preserve">Here, we show results of data analysis in both the SpikeRecorder app and MatLab (Fig. 5 and </w:t>
      </w:r>
      <w:ins w:id="87" w:author="Mark Roper" w:date="2017-01-10T08:21:00Z">
        <w:r>
          <w:rPr>
            <w:rFonts w:ascii="Proxima Nova" w:eastAsia="Proxima Nova" w:hAnsi="Proxima Nova" w:cs="Proxima Nova"/>
          </w:rPr>
          <w:t xml:space="preserve">Fig. </w:t>
        </w:r>
      </w:ins>
      <w:r>
        <w:rPr>
          <w:rFonts w:ascii="Proxima Nova" w:eastAsia="Proxima Nova" w:hAnsi="Proxima Nova" w:cs="Proxima Nova"/>
        </w:rPr>
        <w:t xml:space="preserve">6). Example extracellular recordings of DCMD response for circles 6cm and 8cm in radius approaching at four velocities (-2, -4, -6, -8m/s) are shown in the graphs generated by the SpikeRecorder app in Fig. 5. </w:t>
      </w:r>
    </w:p>
    <w:p w14:paraId="4425EDE7" w14:textId="77777777" w:rsidR="00834A77" w:rsidRDefault="008C55DE">
      <w:pPr>
        <w:jc w:val="both"/>
      </w:pPr>
      <w:r>
        <w:rPr>
          <w:rFonts w:ascii="Proxima Nova" w:eastAsia="Proxima Nova" w:hAnsi="Proxima Nova" w:cs="Proxima Nova"/>
        </w:rPr>
        <w:t>Close to Hatsopoulos et al.’s 1995 and Rind and Simmons’ 1992 results, which show silence in DCMD activity during the first 2s of a 2.75s approach, our results find that DCMD firing frequency increased approximately</w:t>
      </w:r>
      <w:commentRangeStart w:id="88"/>
      <w:r>
        <w:rPr>
          <w:rFonts w:ascii="Proxima Nova" w:eastAsia="Proxima Nova" w:hAnsi="Proxima Nova" w:cs="Proxima Nova"/>
        </w:rPr>
        <w:t xml:space="preserve"> 1.8s after the onset of the stimulus</w:t>
      </w:r>
      <w:commentRangeEnd w:id="88"/>
      <w:r>
        <w:commentReference w:id="88"/>
      </w:r>
      <w:r>
        <w:rPr>
          <w:rFonts w:ascii="Proxima Nova" w:eastAsia="Proxima Nova" w:hAnsi="Proxima Nova" w:cs="Proxima Nova"/>
        </w:rPr>
        <w:t xml:space="preserve"> (S: 6cm, v: -2m/s) and peaked around the time of collision (0s) between the object and the eye, when the object's image on the grasshopper's retina reached a certain angular size (80º) (Fig. 5A). The faster the velocity of the stimulus, the later the DCMD peak firing occurred, and as Rind and Simmons found in 1992, the lower the firing frequency, as shown in Fig. 6 comparing </w:t>
      </w:r>
      <w:proofErr w:type="gramStart"/>
      <w:r>
        <w:rPr>
          <w:rFonts w:ascii="Proxima Nova" w:eastAsia="Proxima Nova" w:hAnsi="Proxima Nova" w:cs="Proxima Nova"/>
        </w:rPr>
        <w:t>stimuli  approaching</w:t>
      </w:r>
      <w:proofErr w:type="gramEnd"/>
      <w:r>
        <w:rPr>
          <w:rFonts w:ascii="Proxima Nova" w:eastAsia="Proxima Nova" w:hAnsi="Proxima Nova" w:cs="Proxima Nova"/>
        </w:rPr>
        <w:t xml:space="preserve"> at -2, -4, -6m/s. As shown in Fig. 5B, with the circles at the slowest velocity (-2m/s), peak firing occurred approximately before the time to collision between the eye and the stimuli. With increasingly faster velocities (-4, -6, -8m/s), DCMD firing peaked up to approximately 0.05s after collision, with possible technical delay above-discussed. The MatLab code we developed allows data analyses </w:t>
      </w:r>
      <w:proofErr w:type="gramStart"/>
      <w:r>
        <w:rPr>
          <w:rFonts w:ascii="Proxima Nova" w:eastAsia="Proxima Nova" w:hAnsi="Proxima Nova" w:cs="Proxima Nova"/>
        </w:rPr>
        <w:t>similar to</w:t>
      </w:r>
      <w:proofErr w:type="gramEnd"/>
      <w:r>
        <w:rPr>
          <w:rFonts w:ascii="Proxima Nova" w:eastAsia="Proxima Nova" w:hAnsi="Proxima Nova" w:cs="Proxima Nova"/>
        </w:rPr>
        <w:t xml:space="preserve"> the SpikeRecorder app, with a wider range of tools. As shown in Fig. 6, DCMD activity patterns of a circle of the same size approaching at various velocities can be better visualized, compared to the overall graph from the app (Fig. 5B). Students may simply use the data analyses function of the app, or use the MatLab code to gain experience in data analysis and visualization. </w:t>
      </w:r>
    </w:p>
    <w:p w14:paraId="7E249E77" w14:textId="77777777" w:rsidR="00834A77" w:rsidRDefault="00834A77">
      <w:pPr>
        <w:jc w:val="both"/>
      </w:pPr>
    </w:p>
    <w:p w14:paraId="5DE03C7B" w14:textId="77777777" w:rsidR="00834A77" w:rsidRDefault="008C55DE">
      <w:pPr>
        <w:jc w:val="both"/>
      </w:pPr>
      <w:commentRangeStart w:id="89"/>
      <w:r>
        <w:rPr>
          <w:rFonts w:ascii="Proxima Nova" w:eastAsia="Proxima Nova" w:hAnsi="Proxima Nova" w:cs="Proxima Nova"/>
        </w:rPr>
        <w:t>From a neuroethological perspective, instructors can discuss these results as explaining how the form of the DCMD neuron contributes to its function in the grasshopper’s escape behavior</w:t>
      </w:r>
      <w:ins w:id="90" w:author="Mark Roper" w:date="2017-01-10T08:28:00Z">
        <w:r>
          <w:rPr>
            <w:rFonts w:ascii="Proxima Nova" w:eastAsia="Proxima Nova" w:hAnsi="Proxima Nova" w:cs="Proxima Nova"/>
          </w:rPr>
          <w:t>.</w:t>
        </w:r>
      </w:ins>
      <w:del w:id="91" w:author="Mark Roper" w:date="2017-01-10T08:28:00Z">
        <w:r>
          <w:rPr>
            <w:rFonts w:ascii="Proxima Nova" w:eastAsia="Proxima Nova" w:hAnsi="Proxima Nova" w:cs="Proxima Nova"/>
          </w:rPr>
          <w:delText>,  as the DCMD receives visual inputs from neurons in the optic lobe and sends the information to motor neurons in the grasshopper’s legs to activate the jumping behavior.</w:delText>
        </w:r>
      </w:del>
      <w:r>
        <w:rPr>
          <w:rFonts w:ascii="Proxima Nova" w:eastAsia="Proxima Nova" w:hAnsi="Proxima Nova" w:cs="Proxima Nova"/>
        </w:rPr>
        <w:t xml:space="preserve"> </w:t>
      </w:r>
      <w:del w:id="92" w:author="Mark Roper" w:date="2017-01-10T08:26:00Z">
        <w:r>
          <w:rPr>
            <w:rFonts w:ascii="Proxima Nova" w:eastAsia="Proxima Nova" w:hAnsi="Proxima Nova" w:cs="Proxima Nova"/>
          </w:rPr>
          <w:delText xml:space="preserve">Our simulated visual stimuli cannot fully mimic the stimuli grasshoppers encounter in their natural environment, but to the best estimate the laboratory settings can make, in details, our results show that the velocities of the looming objects variously affect the activity of the DCMD. </w:delText>
        </w:r>
      </w:del>
      <w:r>
        <w:rPr>
          <w:rFonts w:ascii="Proxima Nova" w:eastAsia="Proxima Nova" w:hAnsi="Proxima Nova" w:cs="Proxima Nova"/>
        </w:rPr>
        <w:t xml:space="preserve">The more rapid the approaching object (seen in our stimuli at v of -6 and -8m/s), the slower and less the DCMD fires, </w:t>
      </w:r>
      <w:ins w:id="93" w:author="Mark Roper" w:date="2017-01-10T08:26:00Z">
        <w:r>
          <w:rPr>
            <w:rFonts w:ascii="Proxima Nova" w:eastAsia="Proxima Nova" w:hAnsi="Proxima Nova" w:cs="Proxima Nova"/>
          </w:rPr>
          <w:t>does this</w:t>
        </w:r>
      </w:ins>
      <w:del w:id="94" w:author="Mark Roper" w:date="2017-01-10T08:26:00Z">
        <w:r>
          <w:rPr>
            <w:rFonts w:ascii="Proxima Nova" w:eastAsia="Proxima Nova" w:hAnsi="Proxima Nova" w:cs="Proxima Nova"/>
          </w:rPr>
          <w:delText>possibly</w:delText>
        </w:r>
      </w:del>
      <w:r>
        <w:rPr>
          <w:rFonts w:ascii="Proxima Nova" w:eastAsia="Proxima Nova" w:hAnsi="Proxima Nova" w:cs="Proxima Nova"/>
        </w:rPr>
        <w:t xml:space="preserve"> imply</w:t>
      </w:r>
      <w:del w:id="95" w:author="Mark Roper" w:date="2017-01-10T08:26:00Z">
        <w:r>
          <w:rPr>
            <w:rFonts w:ascii="Proxima Nova" w:eastAsia="Proxima Nova" w:hAnsi="Proxima Nova" w:cs="Proxima Nova"/>
          </w:rPr>
          <w:delText>ing</w:delText>
        </w:r>
      </w:del>
      <w:r>
        <w:rPr>
          <w:rFonts w:ascii="Proxima Nova" w:eastAsia="Proxima Nova" w:hAnsi="Proxima Nova" w:cs="Proxima Nova"/>
        </w:rPr>
        <w:t xml:space="preserve"> a lower chance of successful avoidance of collision</w:t>
      </w:r>
      <w:ins w:id="96" w:author="Mark Roper" w:date="2017-01-10T08:28:00Z">
        <w:r>
          <w:rPr>
            <w:rFonts w:ascii="Proxima Nova" w:eastAsia="Proxima Nova" w:hAnsi="Proxima Nova" w:cs="Proxima Nova"/>
          </w:rPr>
          <w:t>, or does a higher firing rate of slower objects inform the grasshopper it has more time to make a final decision?</w:t>
        </w:r>
      </w:ins>
      <w:del w:id="97" w:author="Mark Roper" w:date="2017-01-10T08:28:00Z">
        <w:r>
          <w:rPr>
            <w:rFonts w:ascii="Proxima Nova" w:eastAsia="Proxima Nova" w:hAnsi="Proxima Nova" w:cs="Proxima Nova"/>
          </w:rPr>
          <w:delText>.</w:delText>
        </w:r>
      </w:del>
      <w:r>
        <w:rPr>
          <w:rFonts w:ascii="Proxima Nova" w:eastAsia="Proxima Nova" w:hAnsi="Proxima Nova" w:cs="Proxima Nova"/>
        </w:rPr>
        <w:t xml:space="preserve"> </w:t>
      </w:r>
      <w:commentRangeEnd w:id="89"/>
      <w:r>
        <w:commentReference w:id="89"/>
      </w:r>
    </w:p>
    <w:p w14:paraId="7E7D2142" w14:textId="77777777" w:rsidR="00834A77" w:rsidRDefault="00834A77">
      <w:pPr>
        <w:jc w:val="both"/>
      </w:pPr>
    </w:p>
    <w:tbl>
      <w:tblPr>
        <w:tblStyle w:val="a4"/>
        <w:tblW w:w="9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90"/>
      </w:tblGrid>
      <w:tr w:rsidR="00834A77" w14:paraId="0242FED4" w14:textId="77777777" w:rsidTr="00207772">
        <w:trPr>
          <w:trHeight w:val="10644"/>
        </w:trPr>
        <w:tc>
          <w:tcPr>
            <w:tcW w:w="9990" w:type="dxa"/>
            <w:tcMar>
              <w:top w:w="100" w:type="dxa"/>
              <w:left w:w="100" w:type="dxa"/>
              <w:bottom w:w="100" w:type="dxa"/>
              <w:right w:w="100" w:type="dxa"/>
            </w:tcMar>
          </w:tcPr>
          <w:p w14:paraId="2171D45E" w14:textId="77777777" w:rsidR="00834A77" w:rsidRDefault="008C55DE">
            <w:pPr>
              <w:jc w:val="center"/>
            </w:pPr>
            <w:r>
              <w:rPr>
                <w:noProof/>
              </w:rPr>
              <w:lastRenderedPageBreak/>
              <w:drawing>
                <wp:inline distT="114300" distB="114300" distL="114300" distR="114300" wp14:anchorId="5C5B0E83" wp14:editId="2C489E05">
                  <wp:extent cx="5638800" cy="4162425"/>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l="9609"/>
                          <a:stretch>
                            <a:fillRect/>
                          </a:stretch>
                        </pic:blipFill>
                        <pic:spPr>
                          <a:xfrm>
                            <a:off x="0" y="0"/>
                            <a:ext cx="5638800" cy="4162425"/>
                          </a:xfrm>
                          <a:prstGeom prst="rect">
                            <a:avLst/>
                          </a:prstGeom>
                          <a:ln/>
                        </pic:spPr>
                      </pic:pic>
                    </a:graphicData>
                  </a:graphic>
                </wp:inline>
              </w:drawing>
            </w:r>
          </w:p>
          <w:p w14:paraId="26ECE980" w14:textId="77777777" w:rsidR="00834A77" w:rsidRDefault="008C55DE">
            <w:pPr>
              <w:jc w:val="center"/>
            </w:pPr>
            <w:bookmarkStart w:id="98" w:name="_GoBack"/>
            <w:r>
              <w:rPr>
                <w:noProof/>
              </w:rPr>
              <w:lastRenderedPageBreak/>
              <w:drawing>
                <wp:inline distT="114300" distB="114300" distL="114300" distR="114300" wp14:anchorId="78E2E4E7" wp14:editId="33746FE0">
                  <wp:extent cx="6191250" cy="4483100"/>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6191250" cy="4483100"/>
                          </a:xfrm>
                          <a:prstGeom prst="rect">
                            <a:avLst/>
                          </a:prstGeom>
                          <a:ln/>
                        </pic:spPr>
                      </pic:pic>
                    </a:graphicData>
                  </a:graphic>
                </wp:inline>
              </w:drawing>
            </w:r>
            <w:bookmarkEnd w:id="98"/>
          </w:p>
          <w:p w14:paraId="69C694AF" w14:textId="77777777" w:rsidR="00834A77" w:rsidRDefault="008C55DE">
            <w:pPr>
              <w:jc w:val="both"/>
            </w:pPr>
            <w:r>
              <w:rPr>
                <w:rFonts w:ascii="Proxima Nova" w:eastAsia="Proxima Nova" w:hAnsi="Proxima Nova" w:cs="Proxima Nova"/>
                <w:b/>
              </w:rPr>
              <w:t xml:space="preserve">Fig 5. Analysis of DCMD response to approaching objects in SpikeRecorder app, with additional annotations. </w:t>
            </w:r>
            <w:r>
              <w:rPr>
                <w:rFonts w:ascii="Proxima Nova" w:eastAsia="Proxima Nova" w:hAnsi="Proxima Nova" w:cs="Proxima Nova"/>
              </w:rPr>
              <w:t xml:space="preserve">Constants include: d: 10cm; S: 6, 8 cm; v: -2, -4, -6, -8 m/s; trials S and v: 30; ITI: 45s. Collision at 0s. </w:t>
            </w:r>
            <w:r>
              <w:rPr>
                <w:rFonts w:ascii="Proxima Nova" w:eastAsia="Proxima Nova" w:hAnsi="Proxima Nova" w:cs="Proxima Nova"/>
                <w:b/>
              </w:rPr>
              <w:t>(A)</w:t>
            </w:r>
            <w:r>
              <w:rPr>
                <w:rFonts w:ascii="Proxima Nova" w:eastAsia="Proxima Nova" w:hAnsi="Proxima Nova" w:cs="Proxima Nova"/>
              </w:rPr>
              <w:t xml:space="preserve"> Graph showing DCMD activity over time and change in angular size of stimulus for a single trial (S: 6cm, v: -2m/s). D</w:t>
            </w:r>
            <w:r>
              <w:rPr>
                <w:rFonts w:ascii="Proxima Nova" w:eastAsia="Proxima Nova" w:hAnsi="Proxima Nova" w:cs="Proxima Nova"/>
                <w:color w:val="222222"/>
                <w:highlight w:val="white"/>
              </w:rPr>
              <w:t>CMD firing frequency increased approximately 1.8s after the onset of the stimulus (-2s, not shown) and peaked (106Hz) around the time of collision (0s, red dash line) between the object and the eye, when the object's image on the grasshopper's retina reaches a maximum angular size (80º).</w:t>
            </w:r>
            <w:r>
              <w:rPr>
                <w:rFonts w:ascii="Proxima Nova" w:eastAsia="Proxima Nova" w:hAnsi="Proxima Nova" w:cs="Proxima Nova"/>
                <w:b/>
                <w:color w:val="222222"/>
                <w:highlight w:val="white"/>
              </w:rPr>
              <w:t xml:space="preserve"> (B) </w:t>
            </w:r>
            <w:r>
              <w:rPr>
                <w:rFonts w:ascii="Proxima Nova" w:eastAsia="Proxima Nova" w:hAnsi="Proxima Nova" w:cs="Proxima Nova"/>
                <w:color w:val="222222"/>
                <w:highlight w:val="white"/>
              </w:rPr>
              <w:t xml:space="preserve">After spike sorting for a </w:t>
            </w:r>
            <w:proofErr w:type="gramStart"/>
            <w:r>
              <w:rPr>
                <w:rFonts w:ascii="Proxima Nova" w:eastAsia="Proxima Nova" w:hAnsi="Proxima Nova" w:cs="Proxima Nova"/>
                <w:color w:val="222222"/>
                <w:highlight w:val="white"/>
              </w:rPr>
              <w:t>particular experiment</w:t>
            </w:r>
            <w:proofErr w:type="gramEnd"/>
            <w:r>
              <w:rPr>
                <w:rFonts w:ascii="Proxima Nova" w:eastAsia="Proxima Nova" w:hAnsi="Proxima Nova" w:cs="Proxima Nova"/>
                <w:color w:val="222222"/>
                <w:highlight w:val="white"/>
              </w:rPr>
              <w:t xml:space="preserve">, SpikeRecorder also produces a perievent histogram (PETH) and raster plot in one graph to show DCMD firing activity over the course of the collision (-2s to 0s) to 2s after, with the peak in firing at 92Hz around collision. Raster plot shows combinations of S and v ordered top to bottom by large to small S, then slow to fast v. Similar patterns of DCMD activity are seen for circles 6cm and 8cm in size, with peak firing frequency before collision when the circles are approaching at slower velocities (-2 and -4m/s) compared to those at faster velocities (-6 and -8m/s).   </w:t>
            </w:r>
          </w:p>
        </w:tc>
      </w:tr>
    </w:tbl>
    <w:p w14:paraId="5F36CB27" w14:textId="77777777" w:rsidR="00834A77" w:rsidRDefault="00834A77">
      <w:pPr>
        <w:jc w:val="both"/>
      </w:pPr>
    </w:p>
    <w:p w14:paraId="541C8397" w14:textId="77777777" w:rsidR="00834A77" w:rsidRDefault="00834A77">
      <w:pPr>
        <w:jc w:val="both"/>
      </w:pPr>
    </w:p>
    <w:tbl>
      <w:tblPr>
        <w:tblStyle w:val="a5"/>
        <w:tblW w:w="9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90"/>
      </w:tblGrid>
      <w:tr w:rsidR="00834A77" w14:paraId="6E993117" w14:textId="77777777">
        <w:tc>
          <w:tcPr>
            <w:tcW w:w="9990" w:type="dxa"/>
            <w:tcMar>
              <w:top w:w="100" w:type="dxa"/>
              <w:left w:w="100" w:type="dxa"/>
              <w:bottom w:w="100" w:type="dxa"/>
              <w:right w:w="100" w:type="dxa"/>
            </w:tcMar>
          </w:tcPr>
          <w:p w14:paraId="64F12254" w14:textId="77777777" w:rsidR="00834A77" w:rsidRDefault="008C55DE">
            <w:pPr>
              <w:jc w:val="center"/>
            </w:pPr>
            <w:r>
              <w:rPr>
                <w:noProof/>
              </w:rPr>
              <w:lastRenderedPageBreak/>
              <w:drawing>
                <wp:inline distT="114300" distB="114300" distL="114300" distR="114300" wp14:anchorId="14F4A4E4" wp14:editId="0866815E">
                  <wp:extent cx="5248275" cy="2840809"/>
                  <wp:effectExtent l="0" t="0" r="0" b="0"/>
                  <wp:docPr id="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2"/>
                          <a:srcRect l="17844" t="19884" r="12409" b="9354"/>
                          <a:stretch>
                            <a:fillRect/>
                          </a:stretch>
                        </pic:blipFill>
                        <pic:spPr>
                          <a:xfrm>
                            <a:off x="0" y="0"/>
                            <a:ext cx="5248275" cy="2840809"/>
                          </a:xfrm>
                          <a:prstGeom prst="rect">
                            <a:avLst/>
                          </a:prstGeom>
                          <a:ln/>
                        </pic:spPr>
                      </pic:pic>
                    </a:graphicData>
                  </a:graphic>
                </wp:inline>
              </w:drawing>
            </w:r>
          </w:p>
          <w:p w14:paraId="11BECEA1" w14:textId="77777777" w:rsidR="00834A77" w:rsidRDefault="008C55DE">
            <w:pPr>
              <w:jc w:val="center"/>
            </w:pPr>
            <w:r>
              <w:rPr>
                <w:noProof/>
              </w:rPr>
              <w:drawing>
                <wp:inline distT="114300" distB="114300" distL="114300" distR="114300" wp14:anchorId="5F7DB203" wp14:editId="74230623">
                  <wp:extent cx="5310188" cy="3860243"/>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l="4690" t="4960" r="6807"/>
                          <a:stretch>
                            <a:fillRect/>
                          </a:stretch>
                        </pic:blipFill>
                        <pic:spPr>
                          <a:xfrm>
                            <a:off x="0" y="0"/>
                            <a:ext cx="5310188" cy="3860243"/>
                          </a:xfrm>
                          <a:prstGeom prst="rect">
                            <a:avLst/>
                          </a:prstGeom>
                          <a:ln/>
                        </pic:spPr>
                      </pic:pic>
                    </a:graphicData>
                  </a:graphic>
                </wp:inline>
              </w:drawing>
            </w:r>
          </w:p>
          <w:p w14:paraId="6009AF5B" w14:textId="77777777" w:rsidR="00834A77" w:rsidRDefault="008C55DE">
            <w:pPr>
              <w:jc w:val="both"/>
            </w:pPr>
            <w:r>
              <w:rPr>
                <w:rFonts w:ascii="Proxima Nova" w:eastAsia="Proxima Nova" w:hAnsi="Proxima Nova" w:cs="Proxima Nova"/>
                <w:b/>
              </w:rPr>
              <w:t xml:space="preserve">Fig 6. Analysis of DCMD response to approaching objects in MatLab. </w:t>
            </w:r>
            <w:r>
              <w:rPr>
                <w:rFonts w:ascii="Proxima Nova" w:eastAsia="Proxima Nova" w:hAnsi="Proxima Nova" w:cs="Proxima Nova"/>
              </w:rPr>
              <w:t>Constants include:</w:t>
            </w:r>
            <w:r>
              <w:rPr>
                <w:rFonts w:ascii="Proxima Nova" w:eastAsia="Proxima Nova" w:hAnsi="Proxima Nova" w:cs="Proxima Nova"/>
                <w:b/>
              </w:rPr>
              <w:t xml:space="preserve"> </w:t>
            </w:r>
            <w:r>
              <w:rPr>
                <w:rFonts w:ascii="Proxima Nova" w:eastAsia="Proxima Nova" w:hAnsi="Proxima Nova" w:cs="Proxima Nova"/>
              </w:rPr>
              <w:t xml:space="preserve">d: 10cm; S: 6cm; v: -2, -4, -6m/s; trials per pair of S and v: 30; ITI: 45s. Collision at 0s. </w:t>
            </w:r>
            <w:r>
              <w:rPr>
                <w:rFonts w:ascii="Proxima Nova" w:eastAsia="Proxima Nova" w:hAnsi="Proxima Nova" w:cs="Proxima Nova"/>
                <w:b/>
              </w:rPr>
              <w:t xml:space="preserve">(Top) </w:t>
            </w:r>
            <w:r>
              <w:rPr>
                <w:rFonts w:ascii="Proxima Nova" w:eastAsia="Proxima Nova" w:hAnsi="Proxima Nova" w:cs="Proxima Nova"/>
              </w:rPr>
              <w:t xml:space="preserve">Importing data from the SpikeRecorder app into MatLab allows additional data visualizations, such as color-coding and overlaying the DCMD activity patterns of various S and v combinations to compare differences in firing frequency over the collision course.  </w:t>
            </w:r>
            <w:r>
              <w:rPr>
                <w:rFonts w:ascii="Proxima Nova" w:eastAsia="Proxima Nova" w:hAnsi="Proxima Nova" w:cs="Proxima Nova"/>
                <w:b/>
              </w:rPr>
              <w:t>(Bottom)</w:t>
            </w:r>
            <w:r>
              <w:rPr>
                <w:rFonts w:ascii="Proxima Nova" w:eastAsia="Proxima Nova" w:hAnsi="Proxima Nova" w:cs="Proxima Nova"/>
              </w:rPr>
              <w:t xml:space="preserve"> Color-coded raster plot of DCMD spiking pattern across each pair of S and v over time. DCMD firing peaks around collision for objects approaching at -2m/s, and after collision for objects approaching faster. </w:t>
            </w:r>
          </w:p>
        </w:tc>
      </w:tr>
    </w:tbl>
    <w:p w14:paraId="05FD22F0" w14:textId="77777777" w:rsidR="00834A77" w:rsidRDefault="00834A77">
      <w:pPr>
        <w:jc w:val="both"/>
      </w:pPr>
    </w:p>
    <w:p w14:paraId="5B321419" w14:textId="77777777" w:rsidR="00834A77" w:rsidRDefault="008C55DE">
      <w:pPr>
        <w:jc w:val="both"/>
      </w:pPr>
      <w:r>
        <w:rPr>
          <w:rFonts w:ascii="Proxima Nova" w:eastAsia="Proxima Nova" w:hAnsi="Proxima Nova" w:cs="Proxima Nova"/>
          <w:i/>
          <w:u w:val="single"/>
        </w:rPr>
        <w:t>Experiment 2: DCMD activity during various intertrial trials</w:t>
      </w:r>
    </w:p>
    <w:p w14:paraId="2B39E4CA" w14:textId="77777777" w:rsidR="00834A77" w:rsidRDefault="008C55DE">
      <w:pPr>
        <w:jc w:val="both"/>
      </w:pPr>
      <w:r>
        <w:rPr>
          <w:rFonts w:ascii="Proxima Nova" w:eastAsia="Proxima Nova" w:hAnsi="Proxima Nova" w:cs="Proxima Nova"/>
        </w:rPr>
        <w:t>ITI experiments were carried out with 2 grasshoppers. The setup was the same as Experiment 1. Constant parameters included 10cm distance between eye and iPad, 30 trials per ITI, and one pair of S (6cm) and v (-2m/s). Three ITIs were chosen: 45s, 22.5s, and 1s and the total experiment consisted of 90 trials.</w:t>
      </w:r>
    </w:p>
    <w:p w14:paraId="670AEDD3" w14:textId="77777777" w:rsidR="00834A77" w:rsidRDefault="008C55DE">
      <w:pPr>
        <w:jc w:val="both"/>
      </w:pPr>
      <w:r>
        <w:rPr>
          <w:rFonts w:ascii="Proxima Nova" w:eastAsia="Proxima Nova" w:hAnsi="Proxima Nova" w:cs="Proxima Nova"/>
        </w:rPr>
        <w:t xml:space="preserve"> </w:t>
      </w:r>
    </w:p>
    <w:p w14:paraId="2952ACB1" w14:textId="77777777" w:rsidR="00834A77" w:rsidRDefault="008C55DE">
      <w:pPr>
        <w:jc w:val="both"/>
      </w:pPr>
      <w:r>
        <w:rPr>
          <w:rFonts w:ascii="Proxima Nova" w:eastAsia="Proxima Nova" w:hAnsi="Proxima Nova" w:cs="Proxima Nova"/>
        </w:rPr>
        <w:t>In line with previous studies</w:t>
      </w:r>
      <w:ins w:id="99" w:author="Mark Roper" w:date="2017-01-10T08:31:00Z">
        <w:r>
          <w:rPr>
            <w:rFonts w:ascii="Proxima Nova" w:eastAsia="Proxima Nova" w:hAnsi="Proxima Nova" w:cs="Proxima Nova"/>
          </w:rPr>
          <w:t xml:space="preserve"> (refs)</w:t>
        </w:r>
      </w:ins>
      <w:r>
        <w:rPr>
          <w:rFonts w:ascii="Proxima Nova" w:eastAsia="Proxima Nova" w:hAnsi="Proxima Nova" w:cs="Proxima Nova"/>
        </w:rPr>
        <w:t xml:space="preserve">, an ITI of 1s yields low and late firing frequency (approximately 20Hz), compared to the frequencies with ITIs of 22.5s (45Hz) and 45s (75Hz), shown in Fig. 7. The 45s ITI showed the most consistent and frequent firing, and is the suggested minimum for the other experiments. </w:t>
      </w:r>
    </w:p>
    <w:p w14:paraId="63B7D180" w14:textId="77777777" w:rsidR="00834A77" w:rsidRDefault="00834A77">
      <w:pPr>
        <w:jc w:val="both"/>
      </w:pPr>
    </w:p>
    <w:tbl>
      <w:tblPr>
        <w:tblStyle w:val="a6"/>
        <w:tblW w:w="9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90"/>
      </w:tblGrid>
      <w:tr w:rsidR="00834A77" w14:paraId="3A182B83" w14:textId="77777777">
        <w:tc>
          <w:tcPr>
            <w:tcW w:w="9990" w:type="dxa"/>
            <w:tcMar>
              <w:top w:w="100" w:type="dxa"/>
              <w:left w:w="100" w:type="dxa"/>
              <w:bottom w:w="100" w:type="dxa"/>
              <w:right w:w="100" w:type="dxa"/>
            </w:tcMar>
          </w:tcPr>
          <w:p w14:paraId="1DECF51E" w14:textId="77777777" w:rsidR="00834A77" w:rsidRDefault="008C55DE">
            <w:pPr>
              <w:jc w:val="both"/>
            </w:pPr>
            <w:r>
              <w:rPr>
                <w:noProof/>
              </w:rPr>
              <w:drawing>
                <wp:inline distT="114300" distB="114300" distL="114300" distR="114300" wp14:anchorId="7EAF5FE0" wp14:editId="28FE1B9F">
                  <wp:extent cx="5730387" cy="3386138"/>
                  <wp:effectExtent l="0" t="0" r="0" b="0"/>
                  <wp:docPr id="1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l="6501" t="6034" r="8359"/>
                          <a:stretch>
                            <a:fillRect/>
                          </a:stretch>
                        </pic:blipFill>
                        <pic:spPr>
                          <a:xfrm>
                            <a:off x="0" y="0"/>
                            <a:ext cx="5730387" cy="3386138"/>
                          </a:xfrm>
                          <a:prstGeom prst="rect">
                            <a:avLst/>
                          </a:prstGeom>
                          <a:ln/>
                        </pic:spPr>
                      </pic:pic>
                    </a:graphicData>
                  </a:graphic>
                </wp:inline>
              </w:drawing>
            </w:r>
          </w:p>
          <w:p w14:paraId="26843CAB" w14:textId="77777777" w:rsidR="00834A77" w:rsidRDefault="008C55DE">
            <w:pPr>
              <w:jc w:val="both"/>
            </w:pPr>
            <w:r>
              <w:rPr>
                <w:rFonts w:ascii="Proxima Nova" w:eastAsia="Proxima Nova" w:hAnsi="Proxima Nova" w:cs="Proxima Nova"/>
                <w:b/>
              </w:rPr>
              <w:t>Fig 7. Varying the inter-trial-interval reveals DCMD response needs time to recover.</w:t>
            </w:r>
            <w:r>
              <w:rPr>
                <w:rFonts w:ascii="Proxima Nova" w:eastAsia="Proxima Nova" w:hAnsi="Proxima Nova" w:cs="Proxima Nova"/>
              </w:rPr>
              <w:t xml:space="preserve"> Peak firing frequency is around 20, 45, and 75Hz for 1, 22.5, 45s ITI, respectively. The 45s ITI shows the most consistent and frequent firing of the DCMD, and is the ITI of choice for other experiments. </w:t>
            </w:r>
          </w:p>
        </w:tc>
      </w:tr>
    </w:tbl>
    <w:p w14:paraId="4C4A0DB1" w14:textId="77777777" w:rsidR="00834A77" w:rsidRDefault="00834A77">
      <w:pPr>
        <w:jc w:val="both"/>
      </w:pPr>
    </w:p>
    <w:p w14:paraId="4FFC159E" w14:textId="77777777" w:rsidR="00834A77" w:rsidRDefault="008C55DE">
      <w:pPr>
        <w:jc w:val="both"/>
      </w:pPr>
      <w:r>
        <w:rPr>
          <w:rFonts w:ascii="Proxima Nova" w:eastAsia="Proxima Nova" w:hAnsi="Proxima Nova" w:cs="Proxima Nova"/>
          <w:i/>
          <w:u w:val="single"/>
        </w:rPr>
        <w:t>Experiment 3: Effect of screen brightness on DCMD response to approaching stimuli</w:t>
      </w:r>
    </w:p>
    <w:p w14:paraId="14D631D5" w14:textId="77777777" w:rsidR="00834A77" w:rsidRDefault="008C55DE">
      <w:pPr>
        <w:jc w:val="both"/>
      </w:pPr>
      <w:r>
        <w:rPr>
          <w:rFonts w:ascii="Proxima Nova" w:eastAsia="Proxima Nova" w:hAnsi="Proxima Nova" w:cs="Proxima Nova"/>
        </w:rPr>
        <w:t xml:space="preserve">Maximum and minimum brightness levels were set for two separate experiments. Constant parameters included 10cm distance between eye and iPad, 45s ITI, 20 trials per brightness level for 40 trials total, and one pair of S (6cm) and v (-2m/s). As shown in Fig. 8, the DCMD activity profiles at maximum and minimum iPad screen brightness are not </w:t>
      </w:r>
      <w:ins w:id="100" w:author="Mark Roper" w:date="2017-01-10T08:33:00Z">
        <w:r>
          <w:rPr>
            <w:rFonts w:ascii="Proxima Nova" w:eastAsia="Proxima Nova" w:hAnsi="Proxima Nova" w:cs="Proxima Nova"/>
          </w:rPr>
          <w:t xml:space="preserve">substantially </w:t>
        </w:r>
      </w:ins>
      <w:del w:id="101" w:author="Mark Roper" w:date="2017-01-10T08:33:00Z">
        <w:r>
          <w:rPr>
            <w:rFonts w:ascii="Proxima Nova" w:eastAsia="Proxima Nova" w:hAnsi="Proxima Nova" w:cs="Proxima Nova"/>
          </w:rPr>
          <w:delText xml:space="preserve">significantly </w:delText>
        </w:r>
      </w:del>
      <w:r>
        <w:rPr>
          <w:rFonts w:ascii="Proxima Nova" w:eastAsia="Proxima Nova" w:hAnsi="Proxima Nova" w:cs="Proxima Nova"/>
        </w:rPr>
        <w:t>different, with 90Hz and 95Hz peak frequency, respectively. This result suggests that light level does not affect how visual stimuli evoke DCMD responses. In dim background lighting, the grasshopper’s eyes can still detect the edges of the expanding circles and react to avoid the looming collision</w:t>
      </w:r>
      <w:ins w:id="102" w:author="Mark Roper" w:date="2017-01-10T08:33:00Z">
        <w:r>
          <w:rPr>
            <w:rFonts w:ascii="Proxima Nova" w:eastAsia="Proxima Nova" w:hAnsi="Proxima Nova" w:cs="Proxima Nova"/>
          </w:rPr>
          <w:t xml:space="preserve"> </w:t>
        </w:r>
      </w:ins>
      <w:del w:id="103" w:author="Mark Roper" w:date="2017-01-10T08:33:00Z">
        <w:r>
          <w:rPr>
            <w:rFonts w:ascii="Proxima Nova" w:eastAsia="Proxima Nova" w:hAnsi="Proxima Nova" w:cs="Proxima Nova"/>
          </w:rPr>
          <w:delText>-</w:delText>
        </w:r>
      </w:del>
      <w:r>
        <w:rPr>
          <w:rFonts w:ascii="Proxima Nova" w:eastAsia="Proxima Nova" w:hAnsi="Proxima Nova" w:cs="Proxima Nova"/>
        </w:rPr>
        <w:t xml:space="preserve">- an advantageous escape behavior in natural settings. </w:t>
      </w:r>
    </w:p>
    <w:p w14:paraId="78426D46" w14:textId="77777777" w:rsidR="00834A77" w:rsidRDefault="00834A77">
      <w:pPr>
        <w:jc w:val="both"/>
      </w:pPr>
    </w:p>
    <w:tbl>
      <w:tblPr>
        <w:tblStyle w:val="a7"/>
        <w:tblW w:w="9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90"/>
      </w:tblGrid>
      <w:tr w:rsidR="00834A77" w14:paraId="7BEA4299" w14:textId="77777777">
        <w:tc>
          <w:tcPr>
            <w:tcW w:w="9990" w:type="dxa"/>
            <w:tcMar>
              <w:top w:w="100" w:type="dxa"/>
              <w:left w:w="100" w:type="dxa"/>
              <w:bottom w:w="100" w:type="dxa"/>
              <w:right w:w="100" w:type="dxa"/>
            </w:tcMar>
          </w:tcPr>
          <w:p w14:paraId="27671FC6" w14:textId="77777777" w:rsidR="00834A77" w:rsidRDefault="008C55DE">
            <w:pPr>
              <w:jc w:val="center"/>
            </w:pPr>
            <w:r>
              <w:rPr>
                <w:noProof/>
              </w:rPr>
              <w:lastRenderedPageBreak/>
              <w:drawing>
                <wp:inline distT="114300" distB="114300" distL="114300" distR="114300" wp14:anchorId="3776775B" wp14:editId="56CDBAAB">
                  <wp:extent cx="4833938" cy="3059780"/>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l="5538" t="10075" r="7692"/>
                          <a:stretch>
                            <a:fillRect/>
                          </a:stretch>
                        </pic:blipFill>
                        <pic:spPr>
                          <a:xfrm>
                            <a:off x="0" y="0"/>
                            <a:ext cx="4833938" cy="3059780"/>
                          </a:xfrm>
                          <a:prstGeom prst="rect">
                            <a:avLst/>
                          </a:prstGeom>
                          <a:ln/>
                        </pic:spPr>
                      </pic:pic>
                    </a:graphicData>
                  </a:graphic>
                </wp:inline>
              </w:drawing>
            </w:r>
          </w:p>
          <w:p w14:paraId="3A3AC6D2" w14:textId="77777777" w:rsidR="00834A77" w:rsidRDefault="008C55DE">
            <w:pPr>
              <w:jc w:val="both"/>
            </w:pPr>
            <w:r>
              <w:rPr>
                <w:rFonts w:ascii="Proxima Nova" w:eastAsia="Proxima Nova" w:hAnsi="Proxima Nova" w:cs="Proxima Nova"/>
                <w:b/>
              </w:rPr>
              <w:t>Fig 8. DCMD shows little difference in response to varying iPad screen brightness.</w:t>
            </w:r>
            <w:r>
              <w:rPr>
                <w:rFonts w:ascii="Proxima Nova" w:eastAsia="Proxima Nova" w:hAnsi="Proxima Nova" w:cs="Proxima Nova"/>
              </w:rPr>
              <w:t xml:space="preserve"> </w:t>
            </w:r>
            <w:r>
              <w:rPr>
                <w:rFonts w:ascii="Proxima Nova" w:eastAsia="Proxima Nova" w:hAnsi="Proxima Nova" w:cs="Proxima Nova"/>
                <w:b/>
              </w:rPr>
              <w:t>(Top)</w:t>
            </w:r>
            <w:r>
              <w:rPr>
                <w:rFonts w:ascii="Proxima Nova" w:eastAsia="Proxima Nova" w:hAnsi="Proxima Nova" w:cs="Proxima Nova"/>
              </w:rPr>
              <w:t xml:space="preserve"> At maximum brightness, DCMD firing rate is consistent and peaks at 95Hz. </w:t>
            </w:r>
            <w:r>
              <w:rPr>
                <w:rFonts w:ascii="Proxima Nova" w:eastAsia="Proxima Nova" w:hAnsi="Proxima Nova" w:cs="Proxima Nova"/>
                <w:b/>
              </w:rPr>
              <w:t>(Bottom)</w:t>
            </w:r>
            <w:r>
              <w:rPr>
                <w:rFonts w:ascii="Proxima Nova" w:eastAsia="Proxima Nova" w:hAnsi="Proxima Nova" w:cs="Proxima Nova"/>
              </w:rPr>
              <w:t xml:space="preserve"> At minimum brightness, firing rate peaks at 90Hz and is not significantly different from activity pattern at full screen brightness.</w:t>
            </w:r>
          </w:p>
        </w:tc>
      </w:tr>
    </w:tbl>
    <w:p w14:paraId="6509DF64" w14:textId="77777777" w:rsidR="00834A77" w:rsidRDefault="00834A77">
      <w:pPr>
        <w:jc w:val="both"/>
      </w:pPr>
    </w:p>
    <w:p w14:paraId="46CBEA40" w14:textId="77777777" w:rsidR="00834A77" w:rsidRDefault="008C55DE">
      <w:pPr>
        <w:jc w:val="both"/>
      </w:pPr>
      <w:r>
        <w:rPr>
          <w:rFonts w:ascii="Proxima Nova" w:eastAsia="Proxima Nova" w:hAnsi="Proxima Nova" w:cs="Proxima Nova"/>
          <w:i/>
          <w:u w:val="single"/>
        </w:rPr>
        <w:t>Student Evaluation</w:t>
      </w:r>
    </w:p>
    <w:p w14:paraId="17E67ACF" w14:textId="77777777" w:rsidR="00834A77" w:rsidRDefault="008C55DE">
      <w:pPr>
        <w:jc w:val="both"/>
      </w:pPr>
      <w:r>
        <w:rPr>
          <w:rFonts w:ascii="Proxima Nova" w:eastAsia="Proxima Nova" w:hAnsi="Proxima Nova" w:cs="Proxima Nova"/>
        </w:rPr>
        <w:t xml:space="preserve">Students generally enjoyed the Looming Stimuli DCMD experiment and responded positively. Post-lab survey data were collected from </w:t>
      </w:r>
      <w:commentRangeStart w:id="104"/>
      <w:r>
        <w:rPr>
          <w:rFonts w:ascii="Proxima Nova" w:eastAsia="Proxima Nova" w:hAnsi="Proxima Nova" w:cs="Proxima Nova"/>
        </w:rPr>
        <w:t>18 undergraduates</w:t>
      </w:r>
      <w:commentRangeEnd w:id="104"/>
      <w:r>
        <w:commentReference w:id="104"/>
      </w:r>
      <w:r>
        <w:rPr>
          <w:rFonts w:ascii="Proxima Nova" w:eastAsia="Proxima Nova" w:hAnsi="Proxima Nova" w:cs="Proxima Nova"/>
        </w:rPr>
        <w:t>. For the technical aspects of the experiment, 72% ‘strongly agreed’ and ‘agreed’ that the grasshopper preparation mounting using tape and thread was easy to learn and user friendly</w:t>
      </w:r>
      <w:ins w:id="105" w:author="Mark Roper" w:date="2017-01-10T08:35:00Z">
        <w:r>
          <w:rPr>
            <w:rFonts w:ascii="Proxima Nova" w:eastAsia="Proxima Nova" w:hAnsi="Proxima Nova" w:cs="Proxima Nova"/>
          </w:rPr>
          <w:t xml:space="preserve"> (Fig. 9)</w:t>
        </w:r>
      </w:ins>
      <w:r>
        <w:rPr>
          <w:rFonts w:ascii="Proxima Nova" w:eastAsia="Proxima Nova" w:hAnsi="Proxima Nova" w:cs="Proxima Nova"/>
        </w:rPr>
        <w:t xml:space="preserve">. 50% or more students ‘strongly agreed’ and ‘agreed’ that the visual stimulus worked reliably, that they </w:t>
      </w:r>
      <w:proofErr w:type="gramStart"/>
      <w:r>
        <w:rPr>
          <w:rFonts w:ascii="Proxima Nova" w:eastAsia="Proxima Nova" w:hAnsi="Proxima Nova" w:cs="Proxima Nova"/>
        </w:rPr>
        <w:t>were able to</w:t>
      </w:r>
      <w:proofErr w:type="gramEnd"/>
      <w:r>
        <w:rPr>
          <w:rFonts w:ascii="Proxima Nova" w:eastAsia="Proxima Nova" w:hAnsi="Proxima Nova" w:cs="Proxima Nova"/>
        </w:rPr>
        <w:t xml:space="preserve"> clearly hear a neural response to the looming stimuli displayed on the SpikerBox, and that they were able to sort spikes from the recordings and display graphs on a mobile device to show relative timing of spikes to the virtual moment of collision. The most challenging part of the protocol might be electrode placement, which 44% of the students thought was easy. </w:t>
      </w:r>
    </w:p>
    <w:p w14:paraId="00021DB6" w14:textId="77777777" w:rsidR="00834A77" w:rsidRDefault="00834A77">
      <w:pPr>
        <w:jc w:val="both"/>
      </w:pPr>
    </w:p>
    <w:p w14:paraId="6C3A7FAB" w14:textId="77777777" w:rsidR="00834A77" w:rsidRDefault="008C55DE">
      <w:pPr>
        <w:jc w:val="both"/>
      </w:pPr>
      <w:r>
        <w:rPr>
          <w:rFonts w:ascii="Proxima Nova" w:eastAsia="Proxima Nova" w:hAnsi="Proxima Nova" w:cs="Proxima Nova"/>
        </w:rPr>
        <w:t xml:space="preserve">As for the evaluation of the lab’s effect on student understanding and interest in neurophysiology, at least 60% of the students ‘strongly agreed’ and ‘agreed’ that the lab increased their interest in studying the neural basis of animal behavior, that they are able to understand how electrophysiology can be used to study brains and behavior, that they understood how the DCMD works as an escape response, that the lab encouraged them to generate and test their own hypotheses and increased their interest in becoming a neuroscientist. </w:t>
      </w:r>
    </w:p>
    <w:p w14:paraId="1B40B7F0" w14:textId="77777777" w:rsidR="00834A77" w:rsidRDefault="00834A77">
      <w:pPr>
        <w:jc w:val="both"/>
      </w:pPr>
    </w:p>
    <w:p w14:paraId="1CDD3A59" w14:textId="77777777" w:rsidR="00834A77" w:rsidRDefault="008C55DE">
      <w:pPr>
        <w:jc w:val="both"/>
      </w:pPr>
      <w:commentRangeStart w:id="106"/>
      <w:r>
        <w:rPr>
          <w:rFonts w:ascii="Proxima Nova" w:eastAsia="Proxima Nova" w:hAnsi="Proxima Nova" w:cs="Proxima Nova"/>
        </w:rPr>
        <w:t xml:space="preserve">Overall, 16 out of the 18 students rated the lab 7 or higher out of 10, with 10 being ‘Excellent.’ Ideas for improvements include providing a clearer diagram for electrode placement in the grasshopper’s neck and improving the user interface of the SpikeRecorder app by framing the data analysis steps as a sequence (e.g. spike sorting before graph viewing). </w:t>
      </w:r>
      <w:commentRangeEnd w:id="106"/>
      <w:r>
        <w:commentReference w:id="106"/>
      </w:r>
    </w:p>
    <w:p w14:paraId="6E1418BC" w14:textId="77777777" w:rsidR="00834A77" w:rsidRDefault="00834A77">
      <w:pPr>
        <w:jc w:val="both"/>
      </w:pPr>
    </w:p>
    <w:tbl>
      <w:tblPr>
        <w:tblStyle w:val="a8"/>
        <w:tblW w:w="9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90"/>
      </w:tblGrid>
      <w:tr w:rsidR="00834A77" w14:paraId="4AB28633" w14:textId="77777777">
        <w:tc>
          <w:tcPr>
            <w:tcW w:w="9990" w:type="dxa"/>
            <w:tcMar>
              <w:top w:w="100" w:type="dxa"/>
              <w:left w:w="100" w:type="dxa"/>
              <w:bottom w:w="100" w:type="dxa"/>
              <w:right w:w="100" w:type="dxa"/>
            </w:tcMar>
          </w:tcPr>
          <w:p w14:paraId="1405CB2D" w14:textId="77777777" w:rsidR="00834A77" w:rsidRDefault="008C55DE">
            <w:pPr>
              <w:jc w:val="both"/>
            </w:pPr>
            <w:r>
              <w:rPr>
                <w:noProof/>
              </w:rPr>
              <w:lastRenderedPageBreak/>
              <w:drawing>
                <wp:inline distT="114300" distB="114300" distL="114300" distR="114300" wp14:anchorId="2D7F1F71" wp14:editId="00E60C6B">
                  <wp:extent cx="6191250" cy="3378200"/>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6191250" cy="3378200"/>
                          </a:xfrm>
                          <a:prstGeom prst="rect">
                            <a:avLst/>
                          </a:prstGeom>
                          <a:ln/>
                        </pic:spPr>
                      </pic:pic>
                    </a:graphicData>
                  </a:graphic>
                </wp:inline>
              </w:drawing>
            </w:r>
          </w:p>
          <w:p w14:paraId="3D503FF6" w14:textId="77777777" w:rsidR="00834A77" w:rsidRDefault="008C55DE">
            <w:pPr>
              <w:jc w:val="both"/>
            </w:pPr>
            <w:r>
              <w:rPr>
                <w:rFonts w:ascii="Proxima Nova" w:eastAsia="Proxima Nova" w:hAnsi="Proxima Nova" w:cs="Proxima Nova"/>
                <w:b/>
              </w:rPr>
              <w:t>Fig 9. Student evaluation of the Looming Stimuli DCMD Experiment.</w:t>
            </w:r>
            <w:r>
              <w:rPr>
                <w:rFonts w:ascii="Proxima Nova" w:eastAsia="Proxima Nova" w:hAnsi="Proxima Nova" w:cs="Proxima Nova"/>
              </w:rPr>
              <w:t xml:space="preserve"> Survey data from 18 undergraduates in the Molecular &amp; Cellular Biology 81 course taught by David Cox at Harvard University. Most students </w:t>
            </w:r>
            <w:proofErr w:type="gramStart"/>
            <w:r>
              <w:rPr>
                <w:rFonts w:ascii="Proxima Nova" w:eastAsia="Proxima Nova" w:hAnsi="Proxima Nova" w:cs="Proxima Nova"/>
              </w:rPr>
              <w:t>were able to</w:t>
            </w:r>
            <w:proofErr w:type="gramEnd"/>
            <w:r>
              <w:rPr>
                <w:rFonts w:ascii="Proxima Nova" w:eastAsia="Proxima Nova" w:hAnsi="Proxima Nova" w:cs="Proxima Nova"/>
              </w:rPr>
              <w:t xml:space="preserve"> perform the protocol, including grasshopper preparation and data analysis on a mobile device, with electrode placement possibly being the most difficult step. The lab enhanced student understanding and interest in electrophysiology as a tool and in neuroscience overall. Answers with 0% responses are not shown on the bars. </w:t>
            </w:r>
          </w:p>
        </w:tc>
      </w:tr>
    </w:tbl>
    <w:p w14:paraId="3DD33775" w14:textId="77777777" w:rsidR="00834A77" w:rsidRDefault="00834A77">
      <w:pPr>
        <w:jc w:val="both"/>
      </w:pPr>
    </w:p>
    <w:p w14:paraId="6B0350AE" w14:textId="77777777" w:rsidR="00834A77" w:rsidRDefault="008C55DE">
      <w:pPr>
        <w:jc w:val="both"/>
      </w:pPr>
      <w:r>
        <w:rPr>
          <w:rFonts w:ascii="Proxima Nova" w:eastAsia="Proxima Nova" w:hAnsi="Proxima Nova" w:cs="Proxima Nova"/>
          <w:b/>
          <w:sz w:val="48"/>
          <w:szCs w:val="48"/>
        </w:rPr>
        <w:t>Discussion</w:t>
      </w:r>
    </w:p>
    <w:p w14:paraId="793B007E" w14:textId="77777777" w:rsidR="00834A77" w:rsidRDefault="008C55DE">
      <w:pPr>
        <w:jc w:val="both"/>
      </w:pPr>
      <w:r>
        <w:rPr>
          <w:rFonts w:ascii="Proxima Nova" w:eastAsia="Proxima Nova" w:hAnsi="Proxima Nova" w:cs="Proxima Nova"/>
        </w:rPr>
        <w:t>The three experiments presented in this paper aim to provide classroom laboratories to introduce undergraduates to the concepts of neurophysiology using a manageable grasshopper model and a simplified essential tool of neuroscience: electrophysiology. Our results demonstrate the efficacy of the tools, as the SpikerBox and SpikeRecorder app successfully reproduced grasshopper DCMD responses seen in the current literature</w:t>
      </w:r>
      <w:ins w:id="107" w:author="Mark Roper" w:date="2017-01-10T08:39:00Z">
        <w:r>
          <w:rPr>
            <w:rFonts w:ascii="Proxima Nova" w:eastAsia="Proxima Nova" w:hAnsi="Proxima Nova" w:cs="Proxima Nova"/>
          </w:rPr>
          <w:t xml:space="preserve"> (refs)</w:t>
        </w:r>
      </w:ins>
      <w:r>
        <w:rPr>
          <w:rFonts w:ascii="Proxima Nova" w:eastAsia="Proxima Nova" w:hAnsi="Proxima Nova" w:cs="Proxima Nova"/>
        </w:rPr>
        <w:t xml:space="preserve">. Thus, the affordable and simple experiments discussed in this paper could be implemented in undergraduate laboratories to provide students with hands-on activities to better understand the neurophysiology concepts of neuroanatomy, sensory responses, and the electrical properties of the brain. </w:t>
      </w:r>
    </w:p>
    <w:p w14:paraId="678EE785" w14:textId="77777777" w:rsidR="00834A77" w:rsidRDefault="00834A77">
      <w:pPr>
        <w:jc w:val="both"/>
      </w:pPr>
    </w:p>
    <w:p w14:paraId="7054BBFF" w14:textId="77777777" w:rsidR="00834A77" w:rsidRDefault="008C55DE">
      <w:pPr>
        <w:jc w:val="both"/>
      </w:pPr>
      <w:r>
        <w:rPr>
          <w:rFonts w:ascii="Proxima Nova" w:eastAsia="Proxima Nova" w:hAnsi="Proxima Nova" w:cs="Proxima Nova"/>
          <w:b/>
        </w:rPr>
        <w:t>Effectiveness of the experiments</w:t>
      </w:r>
    </w:p>
    <w:p w14:paraId="7DBD07F0" w14:textId="77777777" w:rsidR="00834A77" w:rsidRDefault="008C55DE">
      <w:pPr>
        <w:jc w:val="both"/>
      </w:pPr>
      <w:r>
        <w:rPr>
          <w:rFonts w:ascii="Proxima Nova" w:eastAsia="Proxima Nova" w:hAnsi="Proxima Nova" w:cs="Proxima Nova"/>
        </w:rPr>
        <w:t xml:space="preserve">Overall, the students who performed the Looming Stimuli DCMD experiment at Harvard University during the Fall of 2016 provided enthusiastic feedback and evaluated the hands-on activity as contributing to their understanding of electrophysiology as a tool to investigate the neural basis of a </w:t>
      </w:r>
      <w:proofErr w:type="gramStart"/>
      <w:r>
        <w:rPr>
          <w:rFonts w:ascii="Proxima Nova" w:eastAsia="Proxima Nova" w:hAnsi="Proxima Nova" w:cs="Proxima Nova"/>
        </w:rPr>
        <w:t>particular animal</w:t>
      </w:r>
      <w:proofErr w:type="gramEnd"/>
      <w:r>
        <w:rPr>
          <w:rFonts w:ascii="Proxima Nova" w:eastAsia="Proxima Nova" w:hAnsi="Proxima Nova" w:cs="Proxima Nova"/>
        </w:rPr>
        <w:t xml:space="preserve"> behavior</w:t>
      </w:r>
      <w:ins w:id="108" w:author="Mark Roper" w:date="2017-01-10T08:41:00Z">
        <w:r>
          <w:rPr>
            <w:rFonts w:ascii="Proxima Nova" w:eastAsia="Proxima Nova" w:hAnsi="Proxima Nova" w:cs="Proxima Nova"/>
          </w:rPr>
          <w:t>,</w:t>
        </w:r>
      </w:ins>
      <w:r>
        <w:rPr>
          <w:rFonts w:ascii="Proxima Nova" w:eastAsia="Proxima Nova" w:hAnsi="Proxima Nova" w:cs="Proxima Nova"/>
        </w:rPr>
        <w:t xml:space="preserve"> as well as to their general interest in neuroscience as a potential academic pursuit. The students also made valuable suggestions for improvements, such as using distant relatives of the grasshoppers for more variations</w:t>
      </w:r>
      <w:ins w:id="109" w:author="Mark Roper" w:date="2017-01-10T08:41:00Z">
        <w:r>
          <w:rPr>
            <w:rFonts w:ascii="Proxima Nova" w:eastAsia="Proxima Nova" w:hAnsi="Proxima Nova" w:cs="Proxima Nova"/>
          </w:rPr>
          <w:t>,</w:t>
        </w:r>
      </w:ins>
      <w:r>
        <w:rPr>
          <w:rFonts w:ascii="Proxima Nova" w:eastAsia="Proxima Nova" w:hAnsi="Proxima Nova" w:cs="Proxima Nova"/>
        </w:rPr>
        <w:t xml:space="preserve"> and </w:t>
      </w:r>
      <w:ins w:id="110" w:author="Mark Roper" w:date="2017-01-10T08:42:00Z">
        <w:r>
          <w:rPr>
            <w:rFonts w:ascii="Proxima Nova" w:eastAsia="Proxima Nova" w:hAnsi="Proxima Nova" w:cs="Proxima Nova"/>
          </w:rPr>
          <w:t xml:space="preserve">providing </w:t>
        </w:r>
      </w:ins>
      <w:r>
        <w:rPr>
          <w:rFonts w:ascii="Proxima Nova" w:eastAsia="Proxima Nova" w:hAnsi="Proxima Nova" w:cs="Proxima Nova"/>
        </w:rPr>
        <w:t xml:space="preserve">clearer protocol to </w:t>
      </w:r>
      <w:ins w:id="111" w:author="Mark Roper" w:date="2017-01-10T08:42:00Z">
        <w:r>
          <w:rPr>
            <w:rFonts w:ascii="Proxima Nova" w:eastAsia="Proxima Nova" w:hAnsi="Proxima Nova" w:cs="Proxima Nova"/>
          </w:rPr>
          <w:t xml:space="preserve">reduce </w:t>
        </w:r>
      </w:ins>
      <w:del w:id="112" w:author="Mark Roper" w:date="2017-01-10T08:42:00Z">
        <w:r>
          <w:rPr>
            <w:rFonts w:ascii="Proxima Nova" w:eastAsia="Proxima Nova" w:hAnsi="Proxima Nova" w:cs="Proxima Nova"/>
          </w:rPr>
          <w:delText xml:space="preserve">ease </w:delText>
        </w:r>
      </w:del>
      <w:r>
        <w:rPr>
          <w:rFonts w:ascii="Proxima Nova" w:eastAsia="Proxima Nova" w:hAnsi="Proxima Nova" w:cs="Proxima Nova"/>
        </w:rPr>
        <w:t xml:space="preserve">the difficulty of placing the recording electrode into the grasshopper’s neck, which we </w:t>
      </w:r>
      <w:ins w:id="113" w:author="Mark Roper" w:date="2017-01-10T08:45:00Z">
        <w:r>
          <w:rPr>
            <w:rFonts w:ascii="Proxima Nova" w:eastAsia="Proxima Nova" w:hAnsi="Proxima Nova" w:cs="Proxima Nova"/>
          </w:rPr>
          <w:t xml:space="preserve">have addressed in this publication and are </w:t>
        </w:r>
      </w:ins>
      <w:r>
        <w:rPr>
          <w:rFonts w:ascii="Proxima Nova" w:eastAsia="Proxima Nova" w:hAnsi="Proxima Nova" w:cs="Proxima Nova"/>
        </w:rPr>
        <w:t>discuss</w:t>
      </w:r>
      <w:ins w:id="114" w:author="Mark Roper" w:date="2017-01-10T08:45:00Z">
        <w:r>
          <w:rPr>
            <w:rFonts w:ascii="Proxima Nova" w:eastAsia="Proxima Nova" w:hAnsi="Proxima Nova" w:cs="Proxima Nova"/>
          </w:rPr>
          <w:t>ed</w:t>
        </w:r>
      </w:ins>
      <w:r>
        <w:rPr>
          <w:rFonts w:ascii="Proxima Nova" w:eastAsia="Proxima Nova" w:hAnsi="Proxima Nova" w:cs="Proxima Nova"/>
        </w:rPr>
        <w:t xml:space="preserve"> below. </w:t>
      </w:r>
    </w:p>
    <w:p w14:paraId="57E68E61" w14:textId="77777777" w:rsidR="00834A77" w:rsidRDefault="00834A77">
      <w:pPr>
        <w:jc w:val="both"/>
      </w:pPr>
    </w:p>
    <w:p w14:paraId="42F0F362" w14:textId="77777777" w:rsidR="00834A77" w:rsidRDefault="008C55DE">
      <w:pPr>
        <w:jc w:val="both"/>
      </w:pPr>
      <w:r>
        <w:rPr>
          <w:rFonts w:ascii="Proxima Nova" w:eastAsia="Proxima Nova" w:hAnsi="Proxima Nova" w:cs="Proxima Nova"/>
          <w:b/>
        </w:rPr>
        <w:t xml:space="preserve">Procedure challenges </w:t>
      </w:r>
    </w:p>
    <w:p w14:paraId="30B5CFC4" w14:textId="77777777" w:rsidR="00834A77" w:rsidRDefault="008C55DE">
      <w:pPr>
        <w:jc w:val="both"/>
      </w:pPr>
      <w:r>
        <w:rPr>
          <w:rFonts w:ascii="Proxima Nova" w:eastAsia="Proxima Nova" w:hAnsi="Proxima Nova" w:cs="Proxima Nova"/>
        </w:rPr>
        <w:t>Our results serve as points of reference for students to compare their results</w:t>
      </w:r>
      <w:ins w:id="115" w:author="Mark Roper" w:date="2017-01-10T08:43:00Z">
        <w:r>
          <w:rPr>
            <w:rFonts w:ascii="Proxima Nova" w:eastAsia="Proxima Nova" w:hAnsi="Proxima Nova" w:cs="Proxima Nova"/>
          </w:rPr>
          <w:t xml:space="preserve"> against</w:t>
        </w:r>
      </w:ins>
      <w:r>
        <w:rPr>
          <w:rFonts w:ascii="Proxima Nova" w:eastAsia="Proxima Nova" w:hAnsi="Proxima Nova" w:cs="Proxima Nova"/>
        </w:rPr>
        <w:t xml:space="preserve">, though variations are expected. Possible procedural challenges may arise, especially given the limited time in a classroom lab, and here we discuss several potential problems and solutions. First, noise signals are likely to be present during neural recordings and may obscure the desired signals. Since a noise-free environment is not realistic in a classroom, simple Faraday cages may be used. This provides the instructor with an opportunity to briefly explain how a closed conductive container, like a wire mesh box, can shield the </w:t>
      </w:r>
      <w:del w:id="116" w:author="Mark Roper" w:date="2017-01-10T08:43:00Z">
        <w:r>
          <w:rPr>
            <w:rFonts w:ascii="Proxima Nova" w:eastAsia="Proxima Nova" w:hAnsi="Proxima Nova" w:cs="Proxima Nova"/>
          </w:rPr>
          <w:delText xml:space="preserve">inside </w:delText>
        </w:r>
      </w:del>
      <w:r>
        <w:rPr>
          <w:rFonts w:ascii="Proxima Nova" w:eastAsia="Proxima Nova" w:hAnsi="Proxima Nova" w:cs="Proxima Nova"/>
        </w:rPr>
        <w:t xml:space="preserve">materials </w:t>
      </w:r>
      <w:ins w:id="117" w:author="Mark Roper" w:date="2017-01-10T08:43:00Z">
        <w:r>
          <w:rPr>
            <w:rFonts w:ascii="Proxima Nova" w:eastAsia="Proxima Nova" w:hAnsi="Proxima Nova" w:cs="Proxima Nova"/>
          </w:rPr>
          <w:t xml:space="preserve">inside </w:t>
        </w:r>
      </w:ins>
      <w:r>
        <w:rPr>
          <w:rFonts w:ascii="Proxima Nova" w:eastAsia="Proxima Nova" w:hAnsi="Proxima Nova" w:cs="Proxima Nova"/>
        </w:rPr>
        <w:t xml:space="preserve">from outside electromagnetic interference. If desired, this can also be an additional experiment, in which students can observe the differences in noise and neural signals during various levels of interference. Another challenge students may encounter is the animal preparation. If the grasshopper wakes up early from the anesthesia and becomes active during the surgery, it should be replaced into ice until it is inactive once more. Electrode placement, especially the hook recording electrode around the neck connective, is relatively simple but does demand using a microscope and micromanipulator for precision. Adult grasshoppers should be used if possible, as their neck connectives are larger and more visible. If the electrode placement around a neck connective proves too difficult, students may modify the hook electrode into a simple straight wire and place it between the two neck connectives. </w:t>
      </w:r>
      <w:ins w:id="118" w:author="Mark Roper" w:date="2017-01-10T08:44:00Z">
        <w:r>
          <w:rPr>
            <w:rFonts w:ascii="Proxima Nova" w:eastAsia="Proxima Nova" w:hAnsi="Proxima Nova" w:cs="Proxima Nova"/>
          </w:rPr>
          <w:t xml:space="preserve">This </w:t>
        </w:r>
      </w:ins>
      <w:del w:id="119" w:author="Mark Roper" w:date="2017-01-10T08:44:00Z">
        <w:r>
          <w:rPr>
            <w:rFonts w:ascii="Proxima Nova" w:eastAsia="Proxima Nova" w:hAnsi="Proxima Nova" w:cs="Proxima Nova"/>
          </w:rPr>
          <w:delText xml:space="preserve">It </w:delText>
        </w:r>
      </w:del>
      <w:r>
        <w:rPr>
          <w:rFonts w:ascii="Proxima Nova" w:eastAsia="Proxima Nova" w:hAnsi="Proxima Nova" w:cs="Proxima Nova"/>
        </w:rPr>
        <w:t xml:space="preserve">is too imprecise for full DCMD analysis, but the amplification would be sufficient for DCMD spikes to be visualized and recorded. </w:t>
      </w:r>
    </w:p>
    <w:p w14:paraId="49F071E3" w14:textId="77777777" w:rsidR="00834A77" w:rsidRDefault="00834A77">
      <w:pPr>
        <w:jc w:val="both"/>
      </w:pPr>
    </w:p>
    <w:p w14:paraId="284DE995" w14:textId="77777777" w:rsidR="00834A77" w:rsidRDefault="008C55DE">
      <w:pPr>
        <w:jc w:val="both"/>
      </w:pPr>
      <w:r>
        <w:rPr>
          <w:rFonts w:ascii="Proxima Nova" w:eastAsia="Proxima Nova" w:hAnsi="Proxima Nova" w:cs="Proxima Nova"/>
          <w:b/>
        </w:rPr>
        <w:t>Further experiments</w:t>
      </w:r>
    </w:p>
    <w:p w14:paraId="5006C3FB" w14:textId="77777777" w:rsidR="00834A77" w:rsidRDefault="008C55DE">
      <w:pPr>
        <w:jc w:val="both"/>
      </w:pPr>
      <w:r>
        <w:rPr>
          <w:rFonts w:ascii="Proxima Nova" w:eastAsia="Proxima Nova" w:hAnsi="Proxima Nova" w:cs="Proxima Nova"/>
        </w:rPr>
        <w:t xml:space="preserve">We encourage modifications and experiments that may arise from our procedures. Example research ideas using the SpikerBox amplifier and grasshoppers or similar invertebrates include: somatotopy with grasshopper legs, the effect of temperature on neuronal responses or spikes, and the effect of drugs (e.g. nicotine) on the nervous system. Detailed experiments can be found on the Backyard Brains website. </w:t>
      </w:r>
    </w:p>
    <w:p w14:paraId="2E995FA2" w14:textId="77777777" w:rsidR="00834A77" w:rsidRDefault="00834A77">
      <w:pPr>
        <w:jc w:val="both"/>
      </w:pPr>
    </w:p>
    <w:p w14:paraId="4CF68F76" w14:textId="77777777" w:rsidR="00834A77" w:rsidRDefault="008C55DE">
      <w:pPr>
        <w:jc w:val="both"/>
      </w:pPr>
      <w:r>
        <w:rPr>
          <w:rFonts w:ascii="Proxima Nova" w:eastAsia="Proxima Nova" w:hAnsi="Proxima Nova" w:cs="Proxima Nova"/>
          <w:b/>
          <w:sz w:val="48"/>
          <w:szCs w:val="48"/>
        </w:rPr>
        <w:t>References</w:t>
      </w:r>
    </w:p>
    <w:p w14:paraId="29EA71E4" w14:textId="77777777" w:rsidR="00834A77" w:rsidRDefault="008C55DE">
      <w:pPr>
        <w:jc w:val="both"/>
      </w:pPr>
      <w:r>
        <w:rPr>
          <w:rFonts w:ascii="Proxima Nova" w:eastAsia="Proxima Nova" w:hAnsi="Proxima Nova" w:cs="Proxima Nova"/>
        </w:rPr>
        <w:t xml:space="preserve">Card GM (2012) Escape behaviors in insects. Current Opinion in Neurobiology 22: 180-186. </w:t>
      </w:r>
    </w:p>
    <w:p w14:paraId="2220115F" w14:textId="77777777" w:rsidR="00834A77" w:rsidRDefault="00834A77">
      <w:pPr>
        <w:jc w:val="both"/>
      </w:pPr>
    </w:p>
    <w:p w14:paraId="43471F4F" w14:textId="77777777" w:rsidR="00834A77" w:rsidRDefault="008C55DE">
      <w:pPr>
        <w:jc w:val="both"/>
      </w:pPr>
      <w:r>
        <w:rPr>
          <w:rFonts w:ascii="Proxima Nova" w:eastAsia="Proxima Nova" w:hAnsi="Proxima Nova" w:cs="Proxima Nova"/>
        </w:rPr>
        <w:t xml:space="preserve">Dagda RK, </w:t>
      </w:r>
      <w:proofErr w:type="spellStart"/>
      <w:r>
        <w:rPr>
          <w:rFonts w:ascii="Proxima Nova" w:eastAsia="Proxima Nova" w:hAnsi="Proxima Nova" w:cs="Proxima Nova"/>
        </w:rPr>
        <w:t>Thalhauser</w:t>
      </w:r>
      <w:proofErr w:type="spellEnd"/>
      <w:r>
        <w:rPr>
          <w:rFonts w:ascii="Proxima Nova" w:eastAsia="Proxima Nova" w:hAnsi="Proxima Nova" w:cs="Proxima Nova"/>
        </w:rPr>
        <w:t xml:space="preserve"> RM, Dagda R, Marzullo TC, Gage GJ (2013) Using Crickets to Introduce Neurophysiology to Early Undergraduate Students. The Journal of Undergraduate Neuroscience Education, Fall 2013, 12(1</w:t>
      </w:r>
      <w:proofErr w:type="gramStart"/>
      <w:r>
        <w:rPr>
          <w:rFonts w:ascii="Proxima Nova" w:eastAsia="Proxima Nova" w:hAnsi="Proxima Nova" w:cs="Proxima Nova"/>
        </w:rPr>
        <w:t>):A</w:t>
      </w:r>
      <w:proofErr w:type="gramEnd"/>
      <w:r>
        <w:rPr>
          <w:rFonts w:ascii="Proxima Nova" w:eastAsia="Proxima Nova" w:hAnsi="Proxima Nova" w:cs="Proxima Nova"/>
        </w:rPr>
        <w:t>66-A74.</w:t>
      </w:r>
    </w:p>
    <w:p w14:paraId="1A890393" w14:textId="77777777" w:rsidR="00834A77" w:rsidRDefault="00834A77">
      <w:pPr>
        <w:jc w:val="both"/>
      </w:pPr>
    </w:p>
    <w:p w14:paraId="155AEB22" w14:textId="77777777" w:rsidR="00834A77" w:rsidRDefault="008C55DE">
      <w:pPr>
        <w:jc w:val="both"/>
      </w:pPr>
      <w:r>
        <w:rPr>
          <w:rFonts w:ascii="Proxima Nova" w:eastAsia="Proxima Nova" w:hAnsi="Proxima Nova" w:cs="Proxima Nova"/>
        </w:rPr>
        <w:t xml:space="preserve">Fraser Rowell CH (1971) The Orthopteran Descending Movement Detector (DMD) </w:t>
      </w:r>
      <w:proofErr w:type="spellStart"/>
      <w:r>
        <w:rPr>
          <w:rFonts w:ascii="Proxima Nova" w:eastAsia="Proxima Nova" w:hAnsi="Proxima Nova" w:cs="Proxima Nova"/>
        </w:rPr>
        <w:t>Neurones</w:t>
      </w:r>
      <w:proofErr w:type="spellEnd"/>
      <w:r>
        <w:rPr>
          <w:rFonts w:ascii="Proxima Nova" w:eastAsia="Proxima Nova" w:hAnsi="Proxima Nova" w:cs="Proxima Nova"/>
        </w:rPr>
        <w:t xml:space="preserve">: A </w:t>
      </w:r>
      <w:proofErr w:type="spellStart"/>
      <w:r>
        <w:rPr>
          <w:rFonts w:ascii="Proxima Nova" w:eastAsia="Proxima Nova" w:hAnsi="Proxima Nova" w:cs="Proxima Nova"/>
        </w:rPr>
        <w:t>Characterisation</w:t>
      </w:r>
      <w:proofErr w:type="spellEnd"/>
      <w:r>
        <w:rPr>
          <w:rFonts w:ascii="Proxima Nova" w:eastAsia="Proxima Nova" w:hAnsi="Proxima Nova" w:cs="Proxima Nova"/>
        </w:rPr>
        <w:t xml:space="preserve"> and Review. Journal of Comparative Physiology A 73: 167-194. </w:t>
      </w:r>
    </w:p>
    <w:p w14:paraId="5BFB2AD3" w14:textId="77777777" w:rsidR="00834A77" w:rsidRDefault="00834A77">
      <w:pPr>
        <w:jc w:val="both"/>
      </w:pPr>
    </w:p>
    <w:p w14:paraId="4DA6D8B0" w14:textId="77777777" w:rsidR="00834A77" w:rsidRDefault="008C55DE">
      <w:pPr>
        <w:jc w:val="both"/>
      </w:pPr>
      <w:r>
        <w:rPr>
          <w:rFonts w:ascii="Proxima Nova" w:eastAsia="Proxima Nova" w:hAnsi="Proxima Nova" w:cs="Proxima Nova"/>
        </w:rPr>
        <w:t xml:space="preserve">Gabbiani F, </w:t>
      </w:r>
      <w:proofErr w:type="spellStart"/>
      <w:r>
        <w:rPr>
          <w:rFonts w:ascii="Proxima Nova" w:eastAsia="Proxima Nova" w:hAnsi="Proxima Nova" w:cs="Proxima Nova"/>
        </w:rPr>
        <w:t>Krapp</w:t>
      </w:r>
      <w:proofErr w:type="spellEnd"/>
      <w:r>
        <w:rPr>
          <w:rFonts w:ascii="Proxima Nova" w:eastAsia="Proxima Nova" w:hAnsi="Proxima Nova" w:cs="Proxima Nova"/>
        </w:rPr>
        <w:t xml:space="preserve"> HG, Laurent G (1999) Computation of object approach by a wide-field, motion-sensitive neuron. Journal of Neuroscience 19(3):1122–1141.</w:t>
      </w:r>
    </w:p>
    <w:p w14:paraId="14D3B154" w14:textId="77777777" w:rsidR="00834A77" w:rsidRDefault="00834A77">
      <w:pPr>
        <w:jc w:val="both"/>
      </w:pPr>
    </w:p>
    <w:p w14:paraId="1846B1BE" w14:textId="77777777" w:rsidR="00834A77" w:rsidRDefault="008C55DE">
      <w:pPr>
        <w:jc w:val="both"/>
      </w:pPr>
      <w:r>
        <w:rPr>
          <w:rFonts w:ascii="Proxima Nova" w:eastAsia="Proxima Nova" w:hAnsi="Proxima Nova" w:cs="Proxima Nova"/>
        </w:rPr>
        <w:t xml:space="preserve">Gray JR, Lee JK, Robertson RM (2001) Activity of descending contralateral movement detector neurons and collision avoidance </w:t>
      </w:r>
      <w:proofErr w:type="spellStart"/>
      <w:r>
        <w:rPr>
          <w:rFonts w:ascii="Proxima Nova" w:eastAsia="Proxima Nova" w:hAnsi="Proxima Nova" w:cs="Proxima Nova"/>
        </w:rPr>
        <w:t>behaviour</w:t>
      </w:r>
      <w:proofErr w:type="spellEnd"/>
      <w:r>
        <w:rPr>
          <w:rFonts w:ascii="Proxima Nova" w:eastAsia="Proxima Nova" w:hAnsi="Proxima Nova" w:cs="Proxima Nova"/>
        </w:rPr>
        <w:t xml:space="preserve"> in response to head-on visual stimuli in locusts. Journal of Comparative Physiology A 187: 115-219. </w:t>
      </w:r>
    </w:p>
    <w:p w14:paraId="6B1D91C6" w14:textId="77777777" w:rsidR="00834A77" w:rsidRDefault="00834A77">
      <w:pPr>
        <w:jc w:val="both"/>
      </w:pPr>
    </w:p>
    <w:p w14:paraId="686E4B45" w14:textId="77777777" w:rsidR="00834A77" w:rsidRDefault="008C55DE">
      <w:pPr>
        <w:jc w:val="both"/>
      </w:pPr>
      <w:r>
        <w:rPr>
          <w:rFonts w:ascii="Proxima Nova" w:eastAsia="Proxima Nova" w:hAnsi="Proxima Nova" w:cs="Proxima Nova"/>
        </w:rPr>
        <w:lastRenderedPageBreak/>
        <w:t xml:space="preserve">Hatsopoulos N, Gabbiani </w:t>
      </w:r>
      <w:proofErr w:type="gramStart"/>
      <w:r>
        <w:rPr>
          <w:rFonts w:ascii="Proxima Nova" w:eastAsia="Proxima Nova" w:hAnsi="Proxima Nova" w:cs="Proxima Nova"/>
        </w:rPr>
        <w:t>F,  Laurent</w:t>
      </w:r>
      <w:proofErr w:type="gramEnd"/>
      <w:r>
        <w:rPr>
          <w:rFonts w:ascii="Proxima Nova" w:eastAsia="Proxima Nova" w:hAnsi="Proxima Nova" w:cs="Proxima Nova"/>
        </w:rPr>
        <w:t xml:space="preserve"> G (1995) Elementary computation of object approach by a wide-field visual neuron. Science 270(5238):1000-1003.</w:t>
      </w:r>
    </w:p>
    <w:p w14:paraId="6A4A7719" w14:textId="77777777" w:rsidR="00834A77" w:rsidRDefault="00834A77">
      <w:pPr>
        <w:jc w:val="both"/>
      </w:pPr>
    </w:p>
    <w:p w14:paraId="45C7DC8A" w14:textId="77777777" w:rsidR="00834A77" w:rsidRDefault="008C55DE">
      <w:pPr>
        <w:jc w:val="both"/>
      </w:pPr>
      <w:r>
        <w:rPr>
          <w:rFonts w:ascii="Proxima Nova" w:eastAsia="Proxima Nova" w:hAnsi="Proxima Nova" w:cs="Proxima Nova"/>
        </w:rPr>
        <w:t>Li WC, Wagner M, Porter NJ (2014) Behavioral Observation of Xenopus Tadpole Swimming for Neuroscience Labs. The Journal of Undergraduate Neuroscience Education, Spring 2014, 12(2</w:t>
      </w:r>
      <w:proofErr w:type="gramStart"/>
      <w:r>
        <w:rPr>
          <w:rFonts w:ascii="Proxima Nova" w:eastAsia="Proxima Nova" w:hAnsi="Proxima Nova" w:cs="Proxima Nova"/>
        </w:rPr>
        <w:t>):A</w:t>
      </w:r>
      <w:proofErr w:type="gramEnd"/>
      <w:r>
        <w:rPr>
          <w:rFonts w:ascii="Proxima Nova" w:eastAsia="Proxima Nova" w:hAnsi="Proxima Nova" w:cs="Proxima Nova"/>
        </w:rPr>
        <w:t>107-A113.</w:t>
      </w:r>
    </w:p>
    <w:p w14:paraId="1F646789" w14:textId="77777777" w:rsidR="00834A77" w:rsidRDefault="00834A77">
      <w:pPr>
        <w:jc w:val="both"/>
      </w:pPr>
    </w:p>
    <w:p w14:paraId="69E4BE98" w14:textId="77777777" w:rsidR="00834A77" w:rsidRDefault="008C55DE">
      <w:pPr>
        <w:jc w:val="both"/>
      </w:pPr>
      <w:r>
        <w:rPr>
          <w:rFonts w:ascii="Proxima Nova" w:eastAsia="Proxima Nova" w:hAnsi="Proxima Nova" w:cs="Proxima Nova"/>
        </w:rPr>
        <w:t xml:space="preserve">Land BR, </w:t>
      </w:r>
      <w:proofErr w:type="spellStart"/>
      <w:r>
        <w:rPr>
          <w:rFonts w:ascii="Proxima Nova" w:eastAsia="Proxima Nova" w:hAnsi="Proxima Nova" w:cs="Proxima Nova"/>
        </w:rPr>
        <w:t>Wyttenbach</w:t>
      </w:r>
      <w:proofErr w:type="spellEnd"/>
      <w:r>
        <w:rPr>
          <w:rFonts w:ascii="Proxima Nova" w:eastAsia="Proxima Nova" w:hAnsi="Proxima Nova" w:cs="Proxima Nova"/>
        </w:rPr>
        <w:t xml:space="preserve"> RA, Johnson BR (2001) Tools for physiology labs: an inexpensive high-performance amplifier and electrode for extracellular recording. J </w:t>
      </w:r>
      <w:proofErr w:type="spellStart"/>
      <w:r>
        <w:rPr>
          <w:rFonts w:ascii="Proxima Nova" w:eastAsia="Proxima Nova" w:hAnsi="Proxima Nova" w:cs="Proxima Nova"/>
        </w:rPr>
        <w:t>Neurosci</w:t>
      </w:r>
      <w:proofErr w:type="spellEnd"/>
      <w:r>
        <w:rPr>
          <w:rFonts w:ascii="Proxima Nova" w:eastAsia="Proxima Nova" w:hAnsi="Proxima Nova" w:cs="Proxima Nova"/>
        </w:rPr>
        <w:t xml:space="preserve"> Methods 106: 47–55.</w:t>
      </w:r>
    </w:p>
    <w:p w14:paraId="0770C688" w14:textId="77777777" w:rsidR="00834A77" w:rsidRDefault="00834A77">
      <w:pPr>
        <w:jc w:val="both"/>
      </w:pPr>
    </w:p>
    <w:p w14:paraId="0C7D05CF" w14:textId="77777777" w:rsidR="00834A77" w:rsidRDefault="008C55DE">
      <w:pPr>
        <w:jc w:val="both"/>
      </w:pPr>
      <w:r>
        <w:rPr>
          <w:rFonts w:ascii="Proxima Nova" w:eastAsia="Proxima Nova" w:hAnsi="Proxima Nova" w:cs="Proxima Nova"/>
        </w:rPr>
        <w:t xml:space="preserve">Marzullo TC &amp; Gage GJ (2012) The SpikerBox: A Low Cost, Open-Source </w:t>
      </w:r>
      <w:proofErr w:type="spellStart"/>
      <w:r>
        <w:rPr>
          <w:rFonts w:ascii="Proxima Nova" w:eastAsia="Proxima Nova" w:hAnsi="Proxima Nova" w:cs="Proxima Nova"/>
        </w:rPr>
        <w:t>BioAmplifier</w:t>
      </w:r>
      <w:proofErr w:type="spellEnd"/>
      <w:r>
        <w:rPr>
          <w:rFonts w:ascii="Proxima Nova" w:eastAsia="Proxima Nova" w:hAnsi="Proxima Nova" w:cs="Proxima Nova"/>
        </w:rPr>
        <w:t xml:space="preserve"> for Increasing Public Participation in Neuroscience Inquiry. </w:t>
      </w:r>
      <w:proofErr w:type="spellStart"/>
      <w:r>
        <w:rPr>
          <w:rFonts w:ascii="Proxima Nova" w:eastAsia="Proxima Nova" w:hAnsi="Proxima Nova" w:cs="Proxima Nova"/>
        </w:rPr>
        <w:t>PLoS</w:t>
      </w:r>
      <w:proofErr w:type="spellEnd"/>
      <w:r>
        <w:rPr>
          <w:rFonts w:ascii="Proxima Nova" w:eastAsia="Proxima Nova" w:hAnsi="Proxima Nova" w:cs="Proxima Nova"/>
        </w:rPr>
        <w:t xml:space="preserve"> ONE 7(3): e30837. </w:t>
      </w:r>
      <w:proofErr w:type="gramStart"/>
      <w:r>
        <w:rPr>
          <w:rFonts w:ascii="Proxima Nova" w:eastAsia="Proxima Nova" w:hAnsi="Proxima Nova" w:cs="Proxima Nova"/>
        </w:rPr>
        <w:t>doi:10.1371/journal.pone</w:t>
      </w:r>
      <w:proofErr w:type="gramEnd"/>
      <w:r>
        <w:rPr>
          <w:rFonts w:ascii="Proxima Nova" w:eastAsia="Proxima Nova" w:hAnsi="Proxima Nova" w:cs="Proxima Nova"/>
        </w:rPr>
        <w:t>.0030837.</w:t>
      </w:r>
    </w:p>
    <w:p w14:paraId="335484BB" w14:textId="77777777" w:rsidR="00834A77" w:rsidRDefault="00834A77">
      <w:pPr>
        <w:jc w:val="both"/>
      </w:pPr>
    </w:p>
    <w:p w14:paraId="4C74CC0E" w14:textId="77777777" w:rsidR="00834A77" w:rsidRDefault="008C55DE">
      <w:pPr>
        <w:jc w:val="both"/>
      </w:pPr>
      <w:r>
        <w:rPr>
          <w:rFonts w:ascii="Proxima Nova" w:eastAsia="Proxima Nova" w:hAnsi="Proxima Nova" w:cs="Proxima Nova"/>
        </w:rPr>
        <w:t xml:space="preserve">O’Shea M, Rowell CHF, Williams JLD (1973) The anatomy of a locust visual interneurone; The descending contralateral movement detector. Journal of Experimental Biology 60(1):1-12. </w:t>
      </w:r>
    </w:p>
    <w:p w14:paraId="37C511EC" w14:textId="77777777" w:rsidR="00834A77" w:rsidRDefault="00834A77">
      <w:pPr>
        <w:jc w:val="both"/>
      </w:pPr>
    </w:p>
    <w:p w14:paraId="1E4D6699" w14:textId="77777777" w:rsidR="00834A77" w:rsidRDefault="008C55DE">
      <w:pPr>
        <w:jc w:val="both"/>
      </w:pPr>
      <w:r>
        <w:rPr>
          <w:rFonts w:ascii="Proxima Nova" w:eastAsia="Proxima Nova" w:hAnsi="Proxima Nova" w:cs="Proxima Nova"/>
        </w:rPr>
        <w:t xml:space="preserve">Pearson KG &amp; O’Shea M. (1984) Escape behavior of the locust. In </w:t>
      </w:r>
      <w:r>
        <w:rPr>
          <w:rFonts w:ascii="Proxima Nova" w:eastAsia="Proxima Nova" w:hAnsi="Proxima Nova" w:cs="Proxima Nova"/>
          <w:i/>
        </w:rPr>
        <w:t xml:space="preserve">Neural Mechanisms of Startle Behavior </w:t>
      </w:r>
      <w:r>
        <w:rPr>
          <w:rFonts w:ascii="Proxima Nova" w:eastAsia="Proxima Nova" w:hAnsi="Proxima Nova" w:cs="Proxima Nova"/>
          <w:i/>
          <w:highlight w:val="white"/>
        </w:rPr>
        <w:t>pp 163-178</w:t>
      </w:r>
      <w:r>
        <w:rPr>
          <w:rFonts w:ascii="Proxima Nova" w:eastAsia="Proxima Nova" w:hAnsi="Proxima Nova" w:cs="Proxima Nova"/>
          <w:i/>
        </w:rPr>
        <w:t>.</w:t>
      </w:r>
      <w:r>
        <w:rPr>
          <w:rFonts w:ascii="Proxima Nova" w:eastAsia="Proxima Nova" w:hAnsi="Proxima Nova" w:cs="Proxima Nova"/>
        </w:rPr>
        <w:t xml:space="preserve"> Springer US. </w:t>
      </w:r>
    </w:p>
    <w:p w14:paraId="1A65C996" w14:textId="77777777" w:rsidR="00834A77" w:rsidRDefault="00834A77">
      <w:pPr>
        <w:jc w:val="both"/>
      </w:pPr>
    </w:p>
    <w:p w14:paraId="4DF33657" w14:textId="77777777" w:rsidR="00834A77" w:rsidRDefault="008C55DE">
      <w:pPr>
        <w:jc w:val="both"/>
      </w:pPr>
      <w:r>
        <w:rPr>
          <w:rFonts w:ascii="Proxima Nova" w:eastAsia="Proxima Nova" w:hAnsi="Proxima Nova" w:cs="Proxima Nova"/>
        </w:rPr>
        <w:t>Ramos RL, Esposito AW, O’Malley S, Smith PT, Grisham W (2016) Undergraduate Neuroscience Education in the U.S.: Quantitative Comparisons of Programs and Graduates in the Broader Context of Undergraduate Life Sciences Education. Journal of Undergraduate Neuroscience Education, Fall 2016, 15(1</w:t>
      </w:r>
      <w:proofErr w:type="gramStart"/>
      <w:r>
        <w:rPr>
          <w:rFonts w:ascii="Proxima Nova" w:eastAsia="Proxima Nova" w:hAnsi="Proxima Nova" w:cs="Proxima Nova"/>
        </w:rPr>
        <w:t>):A</w:t>
      </w:r>
      <w:proofErr w:type="gramEnd"/>
      <w:r>
        <w:rPr>
          <w:rFonts w:ascii="Proxima Nova" w:eastAsia="Proxima Nova" w:hAnsi="Proxima Nova" w:cs="Proxima Nova"/>
        </w:rPr>
        <w:t>1-A4.</w:t>
      </w:r>
    </w:p>
    <w:p w14:paraId="06787FF3" w14:textId="77777777" w:rsidR="00834A77" w:rsidRDefault="00834A77">
      <w:pPr>
        <w:jc w:val="both"/>
      </w:pPr>
    </w:p>
    <w:p w14:paraId="57D146AC" w14:textId="77777777" w:rsidR="00834A77" w:rsidRDefault="008C55DE">
      <w:pPr>
        <w:jc w:val="both"/>
      </w:pPr>
      <w:r>
        <w:rPr>
          <w:rFonts w:ascii="Proxima Nova" w:eastAsia="Proxima Nova" w:hAnsi="Proxima Nova" w:cs="Proxima Nova"/>
        </w:rPr>
        <w:t>Rind FC &amp; Simmons PJ (1992) Orthopteran DCMD neuron: A reevaluation of responses to moving objects. I. Selective responses to approaching objects. Journal of Neurophysiology 68(5): 1654-1666.</w:t>
      </w:r>
    </w:p>
    <w:p w14:paraId="12911392" w14:textId="77777777" w:rsidR="00834A77" w:rsidRDefault="00834A77">
      <w:pPr>
        <w:jc w:val="both"/>
      </w:pPr>
    </w:p>
    <w:p w14:paraId="62A88EC5" w14:textId="77777777" w:rsidR="00834A77" w:rsidRDefault="008C55DE">
      <w:pPr>
        <w:jc w:val="both"/>
      </w:pPr>
      <w:r>
        <w:rPr>
          <w:rFonts w:ascii="Proxima Nova" w:eastAsia="Proxima Nova" w:hAnsi="Proxima Nova" w:cs="Proxima Nova"/>
        </w:rPr>
        <w:t xml:space="preserve">Rind FC &amp; Simmons PJ (1999) Seeing what is coming: building collision-sensitive </w:t>
      </w:r>
      <w:proofErr w:type="spellStart"/>
      <w:r>
        <w:rPr>
          <w:rFonts w:ascii="Proxima Nova" w:eastAsia="Proxima Nova" w:hAnsi="Proxima Nova" w:cs="Proxima Nova"/>
        </w:rPr>
        <w:t>neurones</w:t>
      </w:r>
      <w:proofErr w:type="spellEnd"/>
      <w:r>
        <w:rPr>
          <w:rFonts w:ascii="Proxima Nova" w:eastAsia="Proxima Nova" w:hAnsi="Proxima Nova" w:cs="Proxima Nova"/>
        </w:rPr>
        <w:t xml:space="preserve">. Trends in Neuroscience 22(5):215-20. </w:t>
      </w:r>
    </w:p>
    <w:p w14:paraId="777A0763" w14:textId="77777777" w:rsidR="00834A77" w:rsidRDefault="008C55DE">
      <w:pPr>
        <w:jc w:val="both"/>
      </w:pPr>
      <w:r>
        <w:rPr>
          <w:rFonts w:ascii="Proxima Nova" w:eastAsia="Proxima Nova" w:hAnsi="Proxima Nova" w:cs="Proxima Nova"/>
          <w:b/>
          <w:sz w:val="48"/>
          <w:szCs w:val="48"/>
        </w:rPr>
        <w:t>Acknowledgments</w:t>
      </w:r>
    </w:p>
    <w:p w14:paraId="1F7A496B" w14:textId="77777777" w:rsidR="00834A77" w:rsidRDefault="008C55DE">
      <w:pPr>
        <w:jc w:val="both"/>
        <w:rPr>
          <w:ins w:id="120" w:author="Mark Roper" w:date="2017-01-10T09:01:00Z"/>
        </w:rPr>
      </w:pPr>
      <w:r>
        <w:rPr>
          <w:rFonts w:ascii="Proxima Nova" w:eastAsia="Proxima Nova" w:hAnsi="Proxima Nova" w:cs="Proxima Nova"/>
          <w:color w:val="222222"/>
          <w:highlight w:val="white"/>
        </w:rPr>
        <w:t xml:space="preserve">Funding for this project was supported by the </w:t>
      </w:r>
      <w:r>
        <w:rPr>
          <w:rFonts w:ascii="Proxima Nova" w:eastAsia="Proxima Nova" w:hAnsi="Proxima Nova" w:cs="Proxima Nova"/>
          <w:color w:val="262626"/>
          <w:highlight w:val="white"/>
        </w:rPr>
        <w:t>National Institute of Mental Health</w:t>
      </w:r>
      <w:r>
        <w:rPr>
          <w:rFonts w:ascii="Proxima Nova" w:eastAsia="Proxima Nova" w:hAnsi="Proxima Nova" w:cs="Proxima Nova"/>
          <w:color w:val="222222"/>
          <w:highlight w:val="white"/>
        </w:rPr>
        <w:t xml:space="preserve"> (NIH) Small Business Innovation Research grant #1R43MH093334-01 and #2R44MH093334-03: “Backyard Brains: Bringing Neurophysiology into Secondary Schools.” We thank David Cox at Harvard University for bringing our experiments to his Fall 2016 Molecular &amp; Cellular Biology 81 course, which was supported by an NIH R25 grant #</w:t>
      </w:r>
      <w:r>
        <w:rPr>
          <w:rFonts w:ascii="Proxima Nova" w:eastAsia="Proxima Nova" w:hAnsi="Proxima Nova" w:cs="Proxima Nova"/>
          <w:color w:val="262626"/>
          <w:highlight w:val="white"/>
        </w:rPr>
        <w:t xml:space="preserve">2R25MH062204, and the students for their constructive feedback. </w:t>
      </w:r>
    </w:p>
    <w:p w14:paraId="315F4971" w14:textId="77777777" w:rsidR="00834A77" w:rsidRDefault="00834A77">
      <w:pPr>
        <w:jc w:val="both"/>
        <w:rPr>
          <w:ins w:id="121" w:author="Mark Roper" w:date="2017-01-10T09:01:00Z"/>
        </w:rPr>
      </w:pPr>
    </w:p>
    <w:p w14:paraId="2F91370A" w14:textId="77777777" w:rsidR="00834A77" w:rsidRDefault="008C55DE">
      <w:pPr>
        <w:jc w:val="both"/>
        <w:rPr>
          <w:ins w:id="122" w:author="Mark Roper" w:date="2017-01-10T09:01:00Z"/>
        </w:rPr>
      </w:pPr>
      <w:ins w:id="123" w:author="Mark Roper" w:date="2017-01-10T09:01:00Z">
        <w:r>
          <w:rPr>
            <w:color w:val="333666"/>
            <w:sz w:val="18"/>
            <w:szCs w:val="18"/>
            <w:highlight w:val="white"/>
            <w:rPrChange w:id="124" w:author="Mark Roper" w:date="2017-01-10T09:01:00Z">
              <w:rPr>
                <w:rFonts w:ascii="Proxima Nova" w:eastAsia="Proxima Nova" w:hAnsi="Proxima Nova" w:cs="Proxima Nova"/>
                <w:color w:val="262626"/>
                <w:highlight w:val="white"/>
              </w:rPr>
            </w:rPrChange>
          </w:rPr>
          <w:t>and a Queen Mary University of London PhD Scholarship to Mark Roper.</w:t>
        </w:r>
      </w:ins>
    </w:p>
    <w:p w14:paraId="70F93CF1" w14:textId="77777777" w:rsidR="00834A77" w:rsidRDefault="00834A77">
      <w:pPr>
        <w:jc w:val="both"/>
        <w:rPr>
          <w:ins w:id="125" w:author="Mark Roper" w:date="2017-01-10T09:01:00Z"/>
        </w:rPr>
      </w:pPr>
    </w:p>
    <w:p w14:paraId="24A3E03D" w14:textId="77777777" w:rsidR="00834A77" w:rsidRDefault="008C55DE">
      <w:pPr>
        <w:jc w:val="both"/>
        <w:rPr>
          <w:ins w:id="126" w:author="Mark Roper" w:date="2017-01-10T09:01:00Z"/>
        </w:rPr>
      </w:pPr>
      <w:ins w:id="127" w:author="Mark Roper" w:date="2017-01-10T09:01:00Z">
        <w:r>
          <w:rPr>
            <w:color w:val="333666"/>
            <w:sz w:val="18"/>
            <w:szCs w:val="18"/>
            <w:highlight w:val="white"/>
            <w:rPrChange w:id="128" w:author="Mark Roper" w:date="2017-01-10T09:01:00Z">
              <w:rPr>
                <w:rFonts w:ascii="Proxima Nova" w:eastAsia="Proxima Nova" w:hAnsi="Proxima Nova" w:cs="Proxima Nova"/>
                <w:color w:val="262626"/>
                <w:highlight w:val="white"/>
              </w:rPr>
            </w:rPrChange>
          </w:rPr>
          <w:t xml:space="preserve">{might be needed depending on publication requirements:} The authors have declared that no competing interests exist. Mark Roper is a paid employee of Ben Thorns Ltd. </w:t>
        </w:r>
      </w:ins>
    </w:p>
    <w:p w14:paraId="3DDE5336" w14:textId="77777777" w:rsidR="00834A77" w:rsidRDefault="00834A77">
      <w:pPr>
        <w:jc w:val="both"/>
      </w:pPr>
    </w:p>
    <w:p w14:paraId="152B0A4C" w14:textId="77777777" w:rsidR="00834A77" w:rsidRDefault="008C55DE">
      <w:pPr>
        <w:jc w:val="both"/>
      </w:pPr>
      <w:r>
        <w:rPr>
          <w:rFonts w:ascii="Proxima Nova" w:eastAsia="Proxima Nova" w:hAnsi="Proxima Nova" w:cs="Proxima Nova"/>
        </w:rPr>
        <w:t>-------------------------------------------------------------------------------------------------------------------------------------------------------</w:t>
      </w:r>
    </w:p>
    <w:p w14:paraId="2F36CA9F" w14:textId="77777777" w:rsidR="00834A77" w:rsidRDefault="008C55DE">
      <w:pPr>
        <w:jc w:val="both"/>
      </w:pPr>
      <w:r>
        <w:rPr>
          <w:rFonts w:ascii="Proxima Nova" w:eastAsia="Proxima Nova" w:hAnsi="Proxima Nova" w:cs="Proxima Nova"/>
          <w:b/>
        </w:rPr>
        <w:t>Audience/Journal:</w:t>
      </w:r>
    </w:p>
    <w:p w14:paraId="6407F466" w14:textId="77777777" w:rsidR="00834A77" w:rsidRDefault="008C55DE">
      <w:pPr>
        <w:jc w:val="both"/>
      </w:pPr>
      <w:r>
        <w:rPr>
          <w:rFonts w:ascii="Proxima Nova" w:eastAsia="Proxima Nova" w:hAnsi="Proxima Nova" w:cs="Proxima Nova"/>
          <w:b/>
        </w:rPr>
        <w:t>JUNE</w:t>
      </w:r>
      <w:r>
        <w:rPr>
          <w:rFonts w:ascii="Proxima Nova" w:eastAsia="Proxima Nova" w:hAnsi="Proxima Nova" w:cs="Proxima Nova"/>
        </w:rPr>
        <w:t xml:space="preserve"> </w:t>
      </w:r>
    </w:p>
    <w:p w14:paraId="2037E791" w14:textId="77777777" w:rsidR="00834A77" w:rsidRDefault="008C55DE">
      <w:pPr>
        <w:numPr>
          <w:ilvl w:val="0"/>
          <w:numId w:val="2"/>
        </w:numPr>
        <w:ind w:hanging="360"/>
        <w:contextualSpacing/>
        <w:jc w:val="both"/>
        <w:rPr>
          <w:rFonts w:ascii="Proxima Nova" w:eastAsia="Proxima Nova" w:hAnsi="Proxima Nova" w:cs="Proxima Nova"/>
        </w:rPr>
      </w:pPr>
      <w:r>
        <w:rPr>
          <w:rFonts w:ascii="Proxima Nova" w:eastAsia="Proxima Nova" w:hAnsi="Proxima Nova" w:cs="Proxima Nova"/>
        </w:rPr>
        <w:t>Deadline for spring issue: Jan 15</w:t>
      </w:r>
    </w:p>
    <w:p w14:paraId="1BBB587B" w14:textId="77777777" w:rsidR="00834A77" w:rsidRDefault="008C55DE">
      <w:pPr>
        <w:numPr>
          <w:ilvl w:val="0"/>
          <w:numId w:val="2"/>
        </w:numPr>
        <w:ind w:hanging="360"/>
        <w:contextualSpacing/>
        <w:jc w:val="both"/>
        <w:rPr>
          <w:rFonts w:ascii="Proxima Nova" w:eastAsia="Proxima Nova" w:hAnsi="Proxima Nova" w:cs="Proxima Nova"/>
        </w:rPr>
      </w:pPr>
      <w:r>
        <w:rPr>
          <w:rFonts w:ascii="Proxima Nova" w:eastAsia="Proxima Nova" w:hAnsi="Proxima Nova" w:cs="Proxima Nova"/>
        </w:rPr>
        <w:lastRenderedPageBreak/>
        <w:t xml:space="preserve">Formatting guideline: </w:t>
      </w:r>
      <w:hyperlink r:id="rId27">
        <w:r>
          <w:rPr>
            <w:rFonts w:ascii="Proxima Nova" w:eastAsia="Proxima Nova" w:hAnsi="Proxima Nova" w:cs="Proxima Nova"/>
            <w:color w:val="1155CC"/>
            <w:u w:val="single"/>
          </w:rPr>
          <w:t>http://www.funjournal.org/for-authors/</w:t>
        </w:r>
      </w:hyperlink>
    </w:p>
    <w:p w14:paraId="7D3E2000" w14:textId="77777777" w:rsidR="00834A77" w:rsidRDefault="00834A77">
      <w:pPr>
        <w:jc w:val="both"/>
      </w:pPr>
    </w:p>
    <w:p w14:paraId="535E9E7A" w14:textId="77777777" w:rsidR="00834A77" w:rsidRDefault="008C55DE">
      <w:pPr>
        <w:jc w:val="both"/>
      </w:pPr>
      <w:r>
        <w:rPr>
          <w:rFonts w:ascii="Proxima Nova" w:eastAsia="Proxima Nova" w:hAnsi="Proxima Nova" w:cs="Proxima Nova"/>
          <w:b/>
          <w:sz w:val="36"/>
          <w:szCs w:val="36"/>
        </w:rPr>
        <w:t>Cover Letter</w:t>
      </w:r>
    </w:p>
    <w:p w14:paraId="6FF29F89" w14:textId="77777777" w:rsidR="00834A77" w:rsidRDefault="008C55DE">
      <w:pPr>
        <w:jc w:val="both"/>
      </w:pPr>
      <w:r>
        <w:rPr>
          <w:rFonts w:ascii="Proxima Nova" w:eastAsia="Proxima Nova" w:hAnsi="Proxima Nova" w:cs="Proxima Nova"/>
          <w:color w:val="666666"/>
          <w:highlight w:val="white"/>
        </w:rPr>
        <w:t xml:space="preserve">Manuscripts should be accompanied by a cover letter from the corresponding author that briefly </w:t>
      </w:r>
      <w:r>
        <w:rPr>
          <w:rFonts w:ascii="Proxima Nova" w:eastAsia="Proxima Nova" w:hAnsi="Proxima Nova" w:cs="Proxima Nova"/>
          <w:strike/>
          <w:color w:val="666666"/>
          <w:highlight w:val="white"/>
        </w:rPr>
        <w:t>describes the significance and originality of the work,</w:t>
      </w:r>
      <w:r>
        <w:rPr>
          <w:rFonts w:ascii="Proxima Nova" w:eastAsia="Proxima Nova" w:hAnsi="Proxima Nova" w:cs="Proxima Nova"/>
          <w:color w:val="666666"/>
          <w:highlight w:val="white"/>
        </w:rPr>
        <w:t xml:space="preserve"> </w:t>
      </w:r>
      <w:r>
        <w:rPr>
          <w:rFonts w:ascii="Proxima Nova" w:eastAsia="Proxima Nova" w:hAnsi="Proxima Nova" w:cs="Proxima Nova"/>
          <w:strike/>
          <w:color w:val="666666"/>
          <w:highlight w:val="white"/>
        </w:rPr>
        <w:t>indicates that the manuscript has neither been published nor under consideration at another journa</w:t>
      </w:r>
      <w:r>
        <w:rPr>
          <w:rFonts w:ascii="Proxima Nova" w:eastAsia="Proxima Nova" w:hAnsi="Proxima Nova" w:cs="Proxima Nova"/>
          <w:color w:val="666666"/>
          <w:highlight w:val="white"/>
        </w:rPr>
        <w:t>l, indicates that the work adhered to appropriate ethical guidelines for any human and/or animal experimentation, discloses any potential competing interests, and</w:t>
      </w:r>
      <w:r>
        <w:rPr>
          <w:rFonts w:ascii="Proxima Nova" w:eastAsia="Proxima Nova" w:hAnsi="Proxima Nova" w:cs="Proxima Nova"/>
          <w:strike/>
          <w:color w:val="666666"/>
          <w:highlight w:val="white"/>
        </w:rPr>
        <w:t xml:space="preserve"> indicates that all authors have agreed to submission of the manuscript and to pay any publication charges assessed (see below)</w:t>
      </w:r>
      <w:r>
        <w:rPr>
          <w:rFonts w:ascii="Proxima Nova" w:eastAsia="Proxima Nova" w:hAnsi="Proxima Nova" w:cs="Proxima Nova"/>
          <w:color w:val="666666"/>
          <w:highlight w:val="white"/>
        </w:rPr>
        <w:t>.  Contact information for at least four potential peer reviewers should also be included in the cover letter.  Potential reviewers should be experts in the field, able to objectively assess the manuscript, and not current or recent collaborators.</w:t>
      </w:r>
    </w:p>
    <w:p w14:paraId="49DF3637" w14:textId="77777777" w:rsidR="00834A77" w:rsidRDefault="00834A77"/>
    <w:p w14:paraId="132FC81B" w14:textId="77777777" w:rsidR="00834A77" w:rsidRDefault="008C55DE">
      <w:r>
        <w:t>Dear Editor:</w:t>
      </w:r>
    </w:p>
    <w:p w14:paraId="2B1C6B68" w14:textId="77777777" w:rsidR="00834A77" w:rsidRDefault="00834A77"/>
    <w:p w14:paraId="7C514613" w14:textId="77777777" w:rsidR="00834A77" w:rsidRDefault="008C55DE">
      <w:r>
        <w:t>I am writing to submit our attached manuscript entitled: "Grasshopper DCMD: an undergraduate electrophysiology lab for investigating single-unit responses to behaviourally-relevant stimuli," for consideration for publication as an article in Journal of Undergraduate Neuroscience Education.</w:t>
      </w:r>
    </w:p>
    <w:p w14:paraId="54FA4A2D" w14:textId="77777777" w:rsidR="00834A77" w:rsidRDefault="00834A77"/>
    <w:p w14:paraId="20FC832E" w14:textId="77777777" w:rsidR="00834A77" w:rsidRDefault="008C55DE">
      <w:r>
        <w:t xml:space="preserve">Relevant to the scope and objective of your journal, our paper describes a series of experiments that instructors of undergraduate neuroscience/physiology courses can implement as in-class laboratories to introduce basic concepts of neurophysiology and enhance student understanding. We provide </w:t>
      </w:r>
      <w:ins w:id="129" w:author="Mark Roper" w:date="2017-01-10T08:59:00Z">
        <w:r>
          <w:t xml:space="preserve">a </w:t>
        </w:r>
      </w:ins>
      <w:r>
        <w:t xml:space="preserve">detailed protocol for tractable recording of the descending contralateral movement detector (DCMD) neuron that underlies the grasshopper's motor sensitivity to looming visual cues. In addition to using a manageable grasshopper model, to solve the problem of high cost and complexity of electrophysiology equipment, we describe </w:t>
      </w:r>
      <w:ins w:id="130" w:author="Mark Roper" w:date="2017-01-10T08:56:00Z">
        <w:r>
          <w:t xml:space="preserve">the use of </w:t>
        </w:r>
      </w:ins>
      <w:r>
        <w:t xml:space="preserve">an affordable and open source electrophysiology kit called the SpikerBox from Backyard Brains. With this bioamplifier coupled with an oscilloscope app we have developed for </w:t>
      </w:r>
      <w:ins w:id="131" w:author="Mark Roper" w:date="2017-01-10T08:57:00Z">
        <w:r>
          <w:t>Apple iPad tablets</w:t>
        </w:r>
      </w:ins>
      <w:del w:id="132" w:author="Mark Roper" w:date="2017-01-10T08:57:00Z">
        <w:r>
          <w:delText>mobile devices</w:delText>
        </w:r>
      </w:del>
      <w:r>
        <w:t xml:space="preserve">, students can investigate the neural basis of the escape behavior grasshoppers exhibit in nature. In the manuscript, we also discuss the feedback received from undergraduates who have performed our experiments as a classroom lab session. </w:t>
      </w:r>
    </w:p>
    <w:p w14:paraId="12414598" w14:textId="77777777" w:rsidR="00834A77" w:rsidRDefault="00834A77"/>
    <w:p w14:paraId="6D178F70" w14:textId="77777777" w:rsidR="00834A77" w:rsidRDefault="008C55DE">
      <w:r>
        <w:t xml:space="preserve">This manuscript describes unpublished original work and is not under consideration by any other journal. All authors approved the submission of this manuscript and the publication charges assessed. </w:t>
      </w:r>
    </w:p>
    <w:p w14:paraId="3BE6B6DF" w14:textId="77777777" w:rsidR="00834A77" w:rsidRDefault="00834A77"/>
    <w:p w14:paraId="1D02542B" w14:textId="77777777" w:rsidR="00834A77" w:rsidRDefault="008C55DE">
      <w:r>
        <w:t>We would like to recommend the following reviewers for our manuscript:</w:t>
      </w:r>
    </w:p>
    <w:p w14:paraId="7D63B036" w14:textId="77777777" w:rsidR="00834A77" w:rsidRDefault="008C55DE">
      <w:pPr>
        <w:numPr>
          <w:ilvl w:val="0"/>
          <w:numId w:val="1"/>
        </w:numPr>
        <w:ind w:hanging="360"/>
        <w:contextualSpacing/>
      </w:pPr>
      <w:r>
        <w:t>Name [Technical expertise relevant to the paper, affiliation] (email)</w:t>
      </w:r>
    </w:p>
    <w:p w14:paraId="746C0977" w14:textId="77777777" w:rsidR="00834A77" w:rsidRDefault="008C55DE">
      <w:pPr>
        <w:numPr>
          <w:ilvl w:val="0"/>
          <w:numId w:val="1"/>
        </w:numPr>
        <w:ind w:hanging="360"/>
        <w:contextualSpacing/>
      </w:pPr>
      <w:r>
        <w:t>Name [Technical expertise relevant to the paper, affiliation] (email)</w:t>
      </w:r>
    </w:p>
    <w:p w14:paraId="6FB41230" w14:textId="77777777" w:rsidR="00834A77" w:rsidRDefault="008C55DE">
      <w:pPr>
        <w:numPr>
          <w:ilvl w:val="0"/>
          <w:numId w:val="1"/>
        </w:numPr>
        <w:ind w:hanging="360"/>
        <w:contextualSpacing/>
      </w:pPr>
      <w:r>
        <w:t>Name [Technical expertise relevant to the paper, affiliation] (email)</w:t>
      </w:r>
    </w:p>
    <w:p w14:paraId="6A2AB44B" w14:textId="77777777" w:rsidR="00834A77" w:rsidRDefault="008C55DE">
      <w:pPr>
        <w:numPr>
          <w:ilvl w:val="0"/>
          <w:numId w:val="1"/>
        </w:numPr>
        <w:ind w:hanging="360"/>
        <w:contextualSpacing/>
      </w:pPr>
      <w:r>
        <w:t>Name [Technical expertise relevant to the paper, affiliation] (email)</w:t>
      </w:r>
    </w:p>
    <w:p w14:paraId="0353A101" w14:textId="77777777" w:rsidR="00834A77" w:rsidRDefault="00834A77"/>
    <w:p w14:paraId="3A544B3A" w14:textId="77777777" w:rsidR="00834A77" w:rsidRDefault="008C55DE">
      <w:r>
        <w:t>Thank you for your consideration of our work. Please address all correspondence concerning this manuscript to me at dieumynguyen@email.arizona.edu.</w:t>
      </w:r>
    </w:p>
    <w:p w14:paraId="4ED6BBD3" w14:textId="77777777" w:rsidR="00834A77" w:rsidRDefault="00834A77"/>
    <w:p w14:paraId="1EF070A3" w14:textId="77777777" w:rsidR="00834A77" w:rsidRDefault="008C55DE">
      <w:r>
        <w:t>Sincerely,</w:t>
      </w:r>
    </w:p>
    <w:p w14:paraId="091DCEAC" w14:textId="77777777" w:rsidR="00834A77" w:rsidRDefault="008C55DE">
      <w:r>
        <w:t xml:space="preserve">Dieu My </w:t>
      </w:r>
      <w:proofErr w:type="spellStart"/>
      <w:r>
        <w:t>nguyen</w:t>
      </w:r>
      <w:proofErr w:type="spellEnd"/>
    </w:p>
    <w:p w14:paraId="578E4B77" w14:textId="77777777" w:rsidR="00834A77" w:rsidRDefault="00834A77">
      <w:pPr>
        <w:jc w:val="both"/>
      </w:pPr>
    </w:p>
    <w:p w14:paraId="08F1E9CD" w14:textId="77777777" w:rsidR="00834A77" w:rsidRDefault="00834A77">
      <w:pPr>
        <w:jc w:val="both"/>
      </w:pPr>
    </w:p>
    <w:p w14:paraId="43A32195" w14:textId="77777777" w:rsidR="00834A77" w:rsidRDefault="00834A77">
      <w:pPr>
        <w:jc w:val="both"/>
      </w:pPr>
    </w:p>
    <w:p w14:paraId="644C2F3D" w14:textId="77777777" w:rsidR="00834A77" w:rsidRDefault="00834A77">
      <w:pPr>
        <w:jc w:val="both"/>
      </w:pPr>
    </w:p>
    <w:p w14:paraId="59BD1665" w14:textId="77777777" w:rsidR="00834A77" w:rsidRDefault="00834A77">
      <w:pPr>
        <w:jc w:val="both"/>
      </w:pPr>
    </w:p>
    <w:p w14:paraId="4610F55C" w14:textId="77777777" w:rsidR="00834A77" w:rsidRDefault="00834A77">
      <w:pPr>
        <w:jc w:val="both"/>
      </w:pPr>
    </w:p>
    <w:p w14:paraId="13A1AE01" w14:textId="77777777" w:rsidR="00834A77" w:rsidRDefault="00834A77">
      <w:pPr>
        <w:jc w:val="both"/>
      </w:pPr>
    </w:p>
    <w:p w14:paraId="3C9D1F33" w14:textId="77777777" w:rsidR="00834A77" w:rsidRDefault="00834A77">
      <w:pPr>
        <w:jc w:val="both"/>
      </w:pPr>
    </w:p>
    <w:p w14:paraId="72C2C243" w14:textId="77777777" w:rsidR="00834A77" w:rsidRDefault="00834A77">
      <w:pPr>
        <w:jc w:val="both"/>
      </w:pPr>
    </w:p>
    <w:p w14:paraId="34A38345" w14:textId="77777777" w:rsidR="00834A77" w:rsidRDefault="00834A77">
      <w:pPr>
        <w:jc w:val="both"/>
      </w:pPr>
    </w:p>
    <w:p w14:paraId="7FEFBC83" w14:textId="77777777" w:rsidR="00834A77" w:rsidRDefault="00834A77">
      <w:pPr>
        <w:jc w:val="both"/>
      </w:pPr>
    </w:p>
    <w:p w14:paraId="2B1FF49D" w14:textId="77777777" w:rsidR="00834A77" w:rsidRDefault="00834A77">
      <w:pPr>
        <w:jc w:val="both"/>
      </w:pPr>
    </w:p>
    <w:p w14:paraId="03F7EACE" w14:textId="77777777" w:rsidR="00834A77" w:rsidRDefault="00834A77">
      <w:pPr>
        <w:jc w:val="both"/>
      </w:pPr>
    </w:p>
    <w:p w14:paraId="58F7840D" w14:textId="77777777" w:rsidR="00834A77" w:rsidRDefault="00834A77">
      <w:pPr>
        <w:jc w:val="both"/>
      </w:pPr>
    </w:p>
    <w:p w14:paraId="2A91CECD" w14:textId="77777777" w:rsidR="00834A77" w:rsidRDefault="00834A77">
      <w:pPr>
        <w:jc w:val="both"/>
      </w:pPr>
    </w:p>
    <w:p w14:paraId="36B74D6A" w14:textId="77777777" w:rsidR="00834A77" w:rsidRDefault="00834A77">
      <w:pPr>
        <w:jc w:val="both"/>
      </w:pPr>
    </w:p>
    <w:sectPr w:rsidR="00834A77">
      <w:headerReference w:type="default" r:id="rId28"/>
      <w:footerReference w:type="default" r:id="rId29"/>
      <w:pgSz w:w="12240" w:h="15840"/>
      <w:pgMar w:top="1440" w:right="810" w:bottom="1440" w:left="144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5" w:author="Greg Gage" w:date="2017-01-10T07:52:00Z" w:initials="">
    <w:p w14:paraId="38441C20" w14:textId="77777777" w:rsidR="00834A77" w:rsidRDefault="008C55DE">
      <w:pPr>
        <w:widowControl w:val="0"/>
        <w:spacing w:line="240" w:lineRule="auto"/>
      </w:pPr>
      <w:r>
        <w:t>+dieumynguyen@email.arizona.edu Maybe remove the lines and text and just have small lines and arrow heads on the connectives.  It will be less obstructive.</w:t>
      </w:r>
    </w:p>
    <w:p w14:paraId="27F7D3FA" w14:textId="77777777" w:rsidR="00834A77" w:rsidRDefault="008C55DE">
      <w:pPr>
        <w:widowControl w:val="0"/>
        <w:spacing w:line="240" w:lineRule="auto"/>
      </w:pPr>
      <w:r>
        <w:t>_Assigned to Dieu my Thanh Nguyen_</w:t>
      </w:r>
    </w:p>
  </w:comment>
  <w:comment w:id="26" w:author="Dieu my Thanh Nguyen" w:date="2017-01-06T02:14:00Z" w:initials="">
    <w:p w14:paraId="698BDF9B" w14:textId="77777777" w:rsidR="00834A77" w:rsidRDefault="008C55DE">
      <w:pPr>
        <w:widowControl w:val="0"/>
        <w:spacing w:line="240" w:lineRule="auto"/>
      </w:pPr>
      <w:r>
        <w:t>Bottom pic a bit better?</w:t>
      </w:r>
    </w:p>
  </w:comment>
  <w:comment w:id="27" w:author="Greg Gage" w:date="2017-01-06T02:20:00Z" w:initials="">
    <w:p w14:paraId="360E2995" w14:textId="77777777" w:rsidR="00834A77" w:rsidRDefault="008C55DE">
      <w:pPr>
        <w:widowControl w:val="0"/>
        <w:spacing w:line="240" w:lineRule="auto"/>
      </w:pPr>
      <w:r>
        <w:t xml:space="preserve">Better.  Can you have arrows and heads a bit thicker and they should come at </w:t>
      </w:r>
      <w:proofErr w:type="gramStart"/>
      <w:r>
        <w:t>45 degree</w:t>
      </w:r>
      <w:proofErr w:type="gramEnd"/>
      <w:r>
        <w:t xml:space="preserve"> angle.</w:t>
      </w:r>
    </w:p>
  </w:comment>
  <w:comment w:id="28" w:author="Dieu my Thanh Nguyen" w:date="2017-01-06T02:43:00Z" w:initials="">
    <w:p w14:paraId="585DFEA9" w14:textId="77777777" w:rsidR="00834A77" w:rsidRDefault="008C55DE">
      <w:pPr>
        <w:widowControl w:val="0"/>
        <w:spacing w:line="240" w:lineRule="auto"/>
      </w:pPr>
      <w:r>
        <w:t>Like this? Black or red?</w:t>
      </w:r>
    </w:p>
  </w:comment>
  <w:comment w:id="29" w:author="Mark Roper" w:date="2017-01-10T07:52:00Z" w:initials="">
    <w:p w14:paraId="28FF88D1" w14:textId="77777777" w:rsidR="00834A77" w:rsidRDefault="008C55DE">
      <w:pPr>
        <w:widowControl w:val="0"/>
        <w:spacing w:line="240" w:lineRule="auto"/>
      </w:pPr>
      <w:r>
        <w:t>Red look good, contrast against black thread</w:t>
      </w:r>
    </w:p>
  </w:comment>
  <w:comment w:id="31" w:author="Dieu my Thanh Nguyen" w:date="2017-01-04T05:33:00Z" w:initials="">
    <w:p w14:paraId="6E307138" w14:textId="77777777" w:rsidR="00834A77" w:rsidRDefault="008C55DE">
      <w:pPr>
        <w:widowControl w:val="0"/>
        <w:spacing w:line="240" w:lineRule="auto"/>
      </w:pPr>
      <w:r>
        <w:t>I just realized we only have the grasshopper experiment for the SpikeRecorder on iOS. I'll explain this limitation in Intro &amp; Conclusion.</w:t>
      </w:r>
    </w:p>
  </w:comment>
  <w:comment w:id="32" w:author="Greg Gage" w:date="2017-01-04T05:33:00Z" w:initials="">
    <w:p w14:paraId="5374737E" w14:textId="77777777" w:rsidR="00834A77" w:rsidRDefault="008C55DE">
      <w:pPr>
        <w:widowControl w:val="0"/>
        <w:spacing w:line="240" w:lineRule="auto"/>
      </w:pPr>
      <w:r>
        <w:t xml:space="preserve">We can enable this before it gets published. Perhaps we will have it in the settings to turn on (off by </w:t>
      </w:r>
      <w:proofErr w:type="spellStart"/>
      <w:r>
        <w:t>deafult</w:t>
      </w:r>
      <w:proofErr w:type="spellEnd"/>
      <w:r>
        <w:t>).</w:t>
      </w:r>
    </w:p>
  </w:comment>
  <w:comment w:id="33" w:author="Greg Gage" w:date="2017-01-04T05:33:00Z" w:initials="">
    <w:p w14:paraId="357F963F" w14:textId="77777777" w:rsidR="00834A77" w:rsidRDefault="008C55DE">
      <w:pPr>
        <w:widowControl w:val="0"/>
        <w:spacing w:line="240" w:lineRule="auto"/>
      </w:pPr>
      <w:r>
        <w:t>_Marked as resolved_</w:t>
      </w:r>
    </w:p>
  </w:comment>
  <w:comment w:id="34" w:author="Greg Gage" w:date="2017-01-04T05:33:00Z" w:initials="">
    <w:p w14:paraId="7AB3B0D2" w14:textId="77777777" w:rsidR="00834A77" w:rsidRDefault="008C55DE">
      <w:pPr>
        <w:widowControl w:val="0"/>
        <w:spacing w:line="240" w:lineRule="auto"/>
      </w:pPr>
      <w:r>
        <w:t>_Re-opened_</w:t>
      </w:r>
    </w:p>
  </w:comment>
  <w:comment w:id="39" w:author="Greg Gage" w:date="2017-01-07T01:58:00Z" w:initials="">
    <w:p w14:paraId="5A93627F" w14:textId="77777777" w:rsidR="00834A77" w:rsidRDefault="008C55DE">
      <w:pPr>
        <w:widowControl w:val="0"/>
        <w:spacing w:line="240" w:lineRule="auto"/>
      </w:pPr>
      <w:r>
        <w:t>+dieumynguyen@email.arizona.edu Can we use a screen shot that doesn't have black on the left?  Zoom in to perhaps see the spikes more?  Do we have an average wave form of the spike we can show in a sub graph here?</w:t>
      </w:r>
    </w:p>
    <w:p w14:paraId="633685DD" w14:textId="77777777" w:rsidR="00834A77" w:rsidRDefault="008C55DE">
      <w:pPr>
        <w:widowControl w:val="0"/>
        <w:spacing w:line="240" w:lineRule="auto"/>
      </w:pPr>
      <w:r>
        <w:t>_Assigned to Dieu my Thanh Nguyen_</w:t>
      </w:r>
    </w:p>
  </w:comment>
  <w:comment w:id="40" w:author="Dieu my Thanh Nguyen" w:date="2017-01-07T01:58:00Z" w:initials="">
    <w:p w14:paraId="3DBA666C" w14:textId="77777777" w:rsidR="00834A77" w:rsidRDefault="008C55DE">
      <w:pPr>
        <w:widowControl w:val="0"/>
        <w:spacing w:line="240" w:lineRule="auto"/>
      </w:pPr>
      <w:r>
        <w:t>Ok, I've cropped the screenshot! As for the average wave form graph, I didn't save any from the iPad app. I grabbed the below graph from the desktop SpikeRecorder (for G09-070716-01). Does it work? If they're both ok, I'll update the figure description.</w:t>
      </w:r>
    </w:p>
  </w:comment>
  <w:comment w:id="45" w:author="Mark Roper" w:date="2017-01-10T08:00:00Z" w:initials="">
    <w:p w14:paraId="32F80FBB" w14:textId="77777777" w:rsidR="00834A77" w:rsidRDefault="008C55DE">
      <w:pPr>
        <w:widowControl w:val="0"/>
        <w:spacing w:line="240" w:lineRule="auto"/>
      </w:pPr>
      <w:r>
        <w:t xml:space="preserve">Can we not have </w:t>
      </w:r>
      <w:proofErr w:type="spellStart"/>
      <w:r>
        <w:t>somethign</w:t>
      </w:r>
      <w:proofErr w:type="spellEnd"/>
      <w:r>
        <w:t xml:space="preserve"> like this?</w:t>
      </w:r>
    </w:p>
  </w:comment>
  <w:comment w:id="60" w:author="Mark Roper" w:date="2016-12-31T14:40:00Z" w:initials="">
    <w:p w14:paraId="7180523F" w14:textId="77777777" w:rsidR="00834A77" w:rsidRDefault="008C55DE">
      <w:pPr>
        <w:widowControl w:val="0"/>
        <w:spacing w:line="240" w:lineRule="auto"/>
      </w:pPr>
      <w:r>
        <w:t>what does this mean?</w:t>
      </w:r>
    </w:p>
  </w:comment>
  <w:comment w:id="61" w:author="Dieu my Thanh Nguyen" w:date="2016-12-31T14:40:00Z" w:initials="">
    <w:p w14:paraId="62E02881" w14:textId="77777777" w:rsidR="00834A77" w:rsidRDefault="008C55DE">
      <w:pPr>
        <w:widowControl w:val="0"/>
        <w:spacing w:line="240" w:lineRule="auto"/>
      </w:pPr>
      <w:r>
        <w:t xml:space="preserve">When the brightness is set at the lowest, the iPad screen is not completely black, just very </w:t>
      </w:r>
      <w:proofErr w:type="spellStart"/>
      <w:r>
        <w:t>very</w:t>
      </w:r>
      <w:proofErr w:type="spellEnd"/>
      <w:r>
        <w:t xml:space="preserve"> dim.</w:t>
      </w:r>
    </w:p>
  </w:comment>
  <w:comment w:id="64" w:author="Mark Roper" w:date="2017-01-10T08:12:00Z" w:initials="">
    <w:p w14:paraId="4C7ED32D" w14:textId="77777777" w:rsidR="00834A77" w:rsidRDefault="008C55DE">
      <w:pPr>
        <w:widowControl w:val="0"/>
        <w:spacing w:line="240" w:lineRule="auto"/>
      </w:pPr>
      <w:r>
        <w:t>not quite right</w:t>
      </w:r>
    </w:p>
  </w:comment>
  <w:comment w:id="65" w:author="Mark Roper" w:date="2017-01-01T07:46:00Z" w:initials="">
    <w:p w14:paraId="387837EB" w14:textId="77777777" w:rsidR="00834A77" w:rsidRDefault="008C55DE">
      <w:pPr>
        <w:widowControl w:val="0"/>
        <w:spacing w:line="240" w:lineRule="auto"/>
      </w:pPr>
      <w:r>
        <w:t>Would be nice to have a (see XYZ for review of perievent histograms)</w:t>
      </w:r>
    </w:p>
  </w:comment>
  <w:comment w:id="66" w:author="Dieu my Thanh Nguyen" w:date="2017-01-01T07:46:00Z" w:initials="">
    <w:p w14:paraId="770612A7" w14:textId="77777777" w:rsidR="00834A77" w:rsidRDefault="008C55DE">
      <w:pPr>
        <w:widowControl w:val="0"/>
        <w:spacing w:line="240" w:lineRule="auto"/>
      </w:pPr>
      <w:r>
        <w:t>I'll search for a paper. If you have one, please send it my way!</w:t>
      </w:r>
    </w:p>
  </w:comment>
  <w:comment w:id="73" w:author="Mark Roper" w:date="2017-01-01T12:03:00Z" w:initials="">
    <w:p w14:paraId="3F067A2B" w14:textId="77777777" w:rsidR="00834A77" w:rsidRDefault="008C55DE">
      <w:pPr>
        <w:widowControl w:val="0"/>
        <w:spacing w:line="240" w:lineRule="auto"/>
      </w:pPr>
      <w:r>
        <w:t>I think this section could do with a bit more detail. I'm not sure what exactly your iPad app produces, so an example figure - or a link to one of the result figures (if applicable) would be useful.</w:t>
      </w:r>
    </w:p>
  </w:comment>
  <w:comment w:id="74" w:author="Dieu my Thanh Nguyen" w:date="2017-01-01T12:03:00Z" w:initials="">
    <w:p w14:paraId="768993DE" w14:textId="77777777" w:rsidR="00834A77" w:rsidRDefault="008C55DE">
      <w:pPr>
        <w:widowControl w:val="0"/>
        <w:spacing w:line="240" w:lineRule="auto"/>
      </w:pPr>
      <w:r>
        <w:t xml:space="preserve">Good point! This helped me realize that I haven't really shown the app's data analysis functionality. I've made Fig 5 into products of the app, and Fig 6 (and 7, 8) as those of the MatLab code. Is this sufficient to address your concern? I can </w:t>
      </w:r>
      <w:proofErr w:type="gramStart"/>
      <w:r>
        <w:t>definitely add</w:t>
      </w:r>
      <w:proofErr w:type="gramEnd"/>
      <w:r>
        <w:t xml:space="preserve"> more details, though right now I'm not quite sure what kind of homework assignments to suggest in the paper. Perhaps a take-home worksheet for students to reflect upon the lab experiments and the data they obtained?</w:t>
      </w:r>
    </w:p>
  </w:comment>
  <w:comment w:id="75" w:author="Mark Roper" w:date="2016-12-31T14:46:00Z" w:initials="">
    <w:p w14:paraId="16FA9A18" w14:textId="77777777" w:rsidR="00834A77" w:rsidRDefault="008C55DE">
      <w:pPr>
        <w:widowControl w:val="0"/>
        <w:spacing w:line="240" w:lineRule="auto"/>
      </w:pPr>
      <w:r>
        <w:t xml:space="preserve">Are the </w:t>
      </w:r>
      <w:proofErr w:type="spellStart"/>
      <w:r>
        <w:t>matlab</w:t>
      </w:r>
      <w:proofErr w:type="spellEnd"/>
      <w:r>
        <w:t xml:space="preserve"> files to </w:t>
      </w:r>
      <w:proofErr w:type="spellStart"/>
      <w:r>
        <w:t>analyse</w:t>
      </w:r>
      <w:proofErr w:type="spellEnd"/>
      <w:r>
        <w:t xml:space="preserve"> the data going to be provided in supplementary information / downloadable from Backyard brains website?</w:t>
      </w:r>
    </w:p>
  </w:comment>
  <w:comment w:id="76" w:author="Dieu my Thanh Nguyen" w:date="2016-12-31T14:46:00Z" w:initials="">
    <w:p w14:paraId="26F65AAB" w14:textId="77777777" w:rsidR="00834A77" w:rsidRDefault="008C55DE">
      <w:pPr>
        <w:widowControl w:val="0"/>
        <w:spacing w:line="240" w:lineRule="auto"/>
      </w:pPr>
      <w:r>
        <w:t>Thanks for pointing this out! I'll include that the files are available if we can make a publishable code. I was thinking that showing only the graphs the iPad app produces would be simpler for this paper's purposes, but the app does lack what MatLab cab do in terms of integrating data from multiple experiments into one graph, like Fig. 5B&amp;C. I'll provide some figures of what the app produces.</w:t>
      </w:r>
    </w:p>
  </w:comment>
  <w:comment w:id="82" w:author="Dieu my Thanh Nguyen" w:date="2017-01-07T03:20:00Z" w:initials="">
    <w:p w14:paraId="540124B1" w14:textId="77777777" w:rsidR="00834A77" w:rsidRDefault="008C55DE">
      <w:pPr>
        <w:widowControl w:val="0"/>
        <w:spacing w:line="240" w:lineRule="auto"/>
      </w:pPr>
      <w:r>
        <w:t>Include survey pdf as supplementary doc?</w:t>
      </w:r>
    </w:p>
  </w:comment>
  <w:comment w:id="83" w:author="Dieu my Thanh Nguyen" w:date="2017-01-07T10:45:00Z" w:initials="">
    <w:p w14:paraId="4AE97A95" w14:textId="77777777" w:rsidR="00834A77" w:rsidRDefault="008C55DE">
      <w:pPr>
        <w:widowControl w:val="0"/>
        <w:spacing w:line="240" w:lineRule="auto"/>
      </w:pPr>
      <w:r>
        <w:t>-How long? An hour?</w:t>
      </w:r>
    </w:p>
    <w:p w14:paraId="7A108FA0" w14:textId="77777777" w:rsidR="00834A77" w:rsidRDefault="008C55DE">
      <w:pPr>
        <w:widowControl w:val="0"/>
        <w:spacing w:line="240" w:lineRule="auto"/>
      </w:pPr>
      <w:r>
        <w:t>-How many students?</w:t>
      </w:r>
    </w:p>
    <w:p w14:paraId="6862E3BC" w14:textId="77777777" w:rsidR="00834A77" w:rsidRDefault="008C55DE">
      <w:pPr>
        <w:widowControl w:val="0"/>
        <w:spacing w:line="240" w:lineRule="auto"/>
      </w:pPr>
      <w:r>
        <w:t>-Were students working in groups?</w:t>
      </w:r>
    </w:p>
  </w:comment>
  <w:comment w:id="85" w:author="Mark Roper" w:date="2017-01-10T08:20:00Z" w:initials="">
    <w:p w14:paraId="34C791D1" w14:textId="77777777" w:rsidR="00834A77" w:rsidRDefault="008C55DE">
      <w:pPr>
        <w:widowControl w:val="0"/>
        <w:spacing w:line="240" w:lineRule="auto"/>
      </w:pPr>
      <w:r>
        <w:t xml:space="preserve">A fact of life/death but not sure if you want to state </w:t>
      </w:r>
      <w:proofErr w:type="gramStart"/>
      <w:r>
        <w:t>this ??</w:t>
      </w:r>
      <w:proofErr w:type="gramEnd"/>
    </w:p>
  </w:comment>
  <w:comment w:id="86" w:author="Mark Roper" w:date="2017-01-10T08:20:00Z" w:initials="">
    <w:p w14:paraId="6731D5B1" w14:textId="77777777" w:rsidR="00834A77" w:rsidRDefault="008C55DE">
      <w:pPr>
        <w:widowControl w:val="0"/>
        <w:spacing w:line="240" w:lineRule="auto"/>
      </w:pPr>
      <w:r>
        <w:t>If so maybe add. Since the insects were caught from wild we were unable to access the age and health of the grasshoppers prior to the experiments</w:t>
      </w:r>
      <w:proofErr w:type="gramStart"/>
      <w:r>
        <w:t>. ??</w:t>
      </w:r>
      <w:proofErr w:type="gramEnd"/>
    </w:p>
  </w:comment>
  <w:comment w:id="88" w:author="Dieu my Thanh Nguyen" w:date="2017-01-08T04:31:00Z" w:initials="">
    <w:p w14:paraId="7DDFCE2D" w14:textId="77777777" w:rsidR="00834A77" w:rsidRDefault="008C55DE">
      <w:pPr>
        <w:widowControl w:val="0"/>
        <w:spacing w:line="240" w:lineRule="auto"/>
      </w:pPr>
      <w:r>
        <w:t>Depending on distance, size, etc.</w:t>
      </w:r>
    </w:p>
  </w:comment>
  <w:comment w:id="89" w:author="Dieu my Thanh Nguyen" w:date="2017-01-09T02:19:00Z" w:initials="">
    <w:p w14:paraId="0DF57D40" w14:textId="77777777" w:rsidR="00834A77" w:rsidRDefault="008C55DE">
      <w:pPr>
        <w:widowControl w:val="0"/>
        <w:spacing w:line="240" w:lineRule="auto"/>
      </w:pPr>
      <w:r>
        <w:t>Redundant?</w:t>
      </w:r>
    </w:p>
  </w:comment>
  <w:comment w:id="104" w:author="Dieu my Thanh Nguyen" w:date="2017-01-07T03:20:00Z" w:initials="">
    <w:p w14:paraId="1DD2BF1E" w14:textId="77777777" w:rsidR="00834A77" w:rsidRDefault="008C55DE">
      <w:pPr>
        <w:widowControl w:val="0"/>
        <w:spacing w:line="240" w:lineRule="auto"/>
      </w:pPr>
      <w:r>
        <w:t>100% survey response rate?</w:t>
      </w:r>
    </w:p>
  </w:comment>
  <w:comment w:id="106" w:author="Mark Roper" w:date="2017-01-10T08:36:00Z" w:initials="">
    <w:p w14:paraId="38FAA496" w14:textId="77777777" w:rsidR="00834A77" w:rsidRDefault="008C55DE">
      <w:pPr>
        <w:widowControl w:val="0"/>
        <w:spacing w:line="240" w:lineRule="auto"/>
      </w:pPr>
      <w:r>
        <w:t xml:space="preserve">Have these suggestions been addressed in this paper / current </w:t>
      </w:r>
      <w:proofErr w:type="spellStart"/>
      <w:r>
        <w:t>ipd</w:t>
      </w:r>
      <w:proofErr w:type="spellEnd"/>
      <w:r>
        <w:t xml:space="preserve"> app?</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7F7D3FA" w15:done="0"/>
  <w15:commentEx w15:paraId="698BDF9B" w15:done="0"/>
  <w15:commentEx w15:paraId="360E2995" w15:done="0"/>
  <w15:commentEx w15:paraId="585DFEA9" w15:done="0"/>
  <w15:commentEx w15:paraId="28FF88D1" w15:done="0"/>
  <w15:commentEx w15:paraId="6E307138" w15:done="0"/>
  <w15:commentEx w15:paraId="5374737E" w15:done="0"/>
  <w15:commentEx w15:paraId="357F963F" w15:done="0"/>
  <w15:commentEx w15:paraId="7AB3B0D2" w15:done="0"/>
  <w15:commentEx w15:paraId="633685DD" w15:done="0"/>
  <w15:commentEx w15:paraId="3DBA666C" w15:done="0"/>
  <w15:commentEx w15:paraId="32F80FBB" w15:done="0"/>
  <w15:commentEx w15:paraId="7180523F" w15:done="0"/>
  <w15:commentEx w15:paraId="62E02881" w15:done="0"/>
  <w15:commentEx w15:paraId="4C7ED32D" w15:done="0"/>
  <w15:commentEx w15:paraId="387837EB" w15:done="0"/>
  <w15:commentEx w15:paraId="770612A7" w15:done="0"/>
  <w15:commentEx w15:paraId="3F067A2B" w15:done="0"/>
  <w15:commentEx w15:paraId="768993DE" w15:done="0"/>
  <w15:commentEx w15:paraId="16FA9A18" w15:done="0"/>
  <w15:commentEx w15:paraId="26F65AAB" w15:done="0"/>
  <w15:commentEx w15:paraId="540124B1" w15:done="0"/>
  <w15:commentEx w15:paraId="6862E3BC" w15:done="0"/>
  <w15:commentEx w15:paraId="34C791D1" w15:done="0"/>
  <w15:commentEx w15:paraId="6731D5B1" w15:done="0"/>
  <w15:commentEx w15:paraId="7DDFCE2D" w15:done="0"/>
  <w15:commentEx w15:paraId="0DF57D40" w15:done="0"/>
  <w15:commentEx w15:paraId="1DD2BF1E" w15:done="0"/>
  <w15:commentEx w15:paraId="38FAA49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39A2D8" w14:textId="77777777" w:rsidR="00BF10FF" w:rsidRDefault="00BF10FF">
      <w:pPr>
        <w:spacing w:line="240" w:lineRule="auto"/>
      </w:pPr>
      <w:r>
        <w:separator/>
      </w:r>
    </w:p>
  </w:endnote>
  <w:endnote w:type="continuationSeparator" w:id="0">
    <w:p w14:paraId="646B3579" w14:textId="77777777" w:rsidR="00BF10FF" w:rsidRDefault="00BF10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Proxima Nova">
    <w:altName w:val="Times New Roman"/>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F5E24A" w14:textId="77777777" w:rsidR="00834A77" w:rsidRDefault="00834A77"/>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C55B1D" w14:textId="77777777" w:rsidR="00BF10FF" w:rsidRDefault="00BF10FF">
      <w:pPr>
        <w:spacing w:line="240" w:lineRule="auto"/>
      </w:pPr>
      <w:r>
        <w:separator/>
      </w:r>
    </w:p>
  </w:footnote>
  <w:footnote w:type="continuationSeparator" w:id="0">
    <w:p w14:paraId="142965BA" w14:textId="77777777" w:rsidR="00BF10FF" w:rsidRDefault="00BF10FF">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4F5C8" w14:textId="77777777" w:rsidR="00834A77" w:rsidRDefault="00834A7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E325FE6"/>
    <w:multiLevelType w:val="multilevel"/>
    <w:tmpl w:val="97A8B2C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65943686"/>
    <w:multiLevelType w:val="multilevel"/>
    <w:tmpl w:val="E570A3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834A77"/>
    <w:rsid w:val="00207772"/>
    <w:rsid w:val="00834A77"/>
    <w:rsid w:val="008C55DE"/>
    <w:rsid w:val="00B550CC"/>
    <w:rsid w:val="00BF10FF"/>
    <w:rsid w:val="00DB4697"/>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0253E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B469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B4697"/>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hyperlink" Target="http://www.funjournal.org/for-authors/" TargetMode="External"/><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gif"/><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22</Pages>
  <Words>6701</Words>
  <Characters>38202</Characters>
  <Application>Microsoft Macintosh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44814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Dieu My Nguyen</cp:lastModifiedBy>
  <cp:revision>3</cp:revision>
  <dcterms:created xsi:type="dcterms:W3CDTF">2017-01-27T01:51:00Z</dcterms:created>
  <dcterms:modified xsi:type="dcterms:W3CDTF">2017-05-06T00:20:00Z</dcterms:modified>
</cp:coreProperties>
</file>